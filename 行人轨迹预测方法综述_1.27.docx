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6E399D" w14:textId="563FDF8F" w:rsidR="00653E32" w:rsidRDefault="00B90B8B" w:rsidP="00653E32">
      <w:pPr>
        <w:widowControl/>
        <w:spacing w:line="360" w:lineRule="auto"/>
        <w:jc w:val="center"/>
        <w:rPr>
          <w:b/>
          <w:sz w:val="28"/>
          <w:szCs w:val="28"/>
        </w:rPr>
      </w:pPr>
      <w:r>
        <w:rPr>
          <w:b/>
          <w:sz w:val="28"/>
          <w:szCs w:val="28"/>
        </w:rPr>
        <w:fldChar w:fldCharType="begin"/>
      </w:r>
      <w:r>
        <w:rPr>
          <w:b/>
          <w:sz w:val="28"/>
          <w:szCs w:val="28"/>
        </w:rPr>
        <w:instrText xml:space="preserve"> MACROBUTTON MTEditEquationSection2 </w:instrText>
      </w:r>
      <w:r w:rsidRPr="00B90B8B">
        <w:rPr>
          <w:rStyle w:val="MTEquationSection"/>
        </w:rPr>
        <w:instrText>Equation Chapter 4 Section 2</w:instrText>
      </w:r>
      <w:r>
        <w:rPr>
          <w:b/>
          <w:sz w:val="28"/>
          <w:szCs w:val="28"/>
        </w:rPr>
        <w:fldChar w:fldCharType="begin"/>
      </w:r>
      <w:r>
        <w:rPr>
          <w:b/>
          <w:sz w:val="28"/>
          <w:szCs w:val="28"/>
        </w:rPr>
        <w:instrText xml:space="preserve"> SEQ MTEqn \r \h \* MERGEFORMAT </w:instrText>
      </w:r>
      <w:r>
        <w:rPr>
          <w:b/>
          <w:sz w:val="28"/>
          <w:szCs w:val="28"/>
        </w:rPr>
        <w:fldChar w:fldCharType="end"/>
      </w:r>
      <w:r>
        <w:rPr>
          <w:b/>
          <w:sz w:val="28"/>
          <w:szCs w:val="28"/>
        </w:rPr>
        <w:fldChar w:fldCharType="begin"/>
      </w:r>
      <w:r>
        <w:rPr>
          <w:b/>
          <w:sz w:val="28"/>
          <w:szCs w:val="28"/>
        </w:rPr>
        <w:instrText xml:space="preserve"> SEQ MTSec \r 2 \h \* MERGEFORMAT </w:instrText>
      </w:r>
      <w:r>
        <w:rPr>
          <w:b/>
          <w:sz w:val="28"/>
          <w:szCs w:val="28"/>
        </w:rPr>
        <w:fldChar w:fldCharType="end"/>
      </w:r>
      <w:r>
        <w:rPr>
          <w:b/>
          <w:sz w:val="28"/>
          <w:szCs w:val="28"/>
        </w:rPr>
        <w:fldChar w:fldCharType="begin"/>
      </w:r>
      <w:r>
        <w:rPr>
          <w:b/>
          <w:sz w:val="28"/>
          <w:szCs w:val="28"/>
        </w:rPr>
        <w:instrText xml:space="preserve"> SEQ MTChap \r 4 \h \* MERGEFORMAT </w:instrText>
      </w:r>
      <w:r>
        <w:rPr>
          <w:b/>
          <w:sz w:val="28"/>
          <w:szCs w:val="28"/>
        </w:rPr>
        <w:fldChar w:fldCharType="end"/>
      </w:r>
      <w:r>
        <w:rPr>
          <w:b/>
          <w:sz w:val="28"/>
          <w:szCs w:val="28"/>
        </w:rPr>
        <w:fldChar w:fldCharType="end"/>
      </w:r>
      <w:del w:id="0" w:author="Admin" w:date="2021-01-13T16:07:00Z">
        <w:r w:rsidR="00E51D35" w:rsidDel="001D1126">
          <w:rPr>
            <w:rFonts w:hint="eastAsia"/>
            <w:b/>
            <w:sz w:val="28"/>
            <w:szCs w:val="28"/>
          </w:rPr>
          <w:delText>行人</w:delText>
        </w:r>
      </w:del>
      <w:r w:rsidR="00E51D35">
        <w:rPr>
          <w:rFonts w:hint="eastAsia"/>
          <w:b/>
          <w:sz w:val="28"/>
          <w:szCs w:val="28"/>
        </w:rPr>
        <w:t>轨迹预测方法</w:t>
      </w:r>
      <w:r w:rsidR="00FE1017">
        <w:rPr>
          <w:rFonts w:hint="eastAsia"/>
          <w:b/>
          <w:sz w:val="28"/>
          <w:szCs w:val="28"/>
        </w:rPr>
        <w:t>综述</w:t>
      </w:r>
    </w:p>
    <w:p w14:paraId="26A4F907" w14:textId="35516AF9" w:rsidR="00653E32" w:rsidRDefault="00653E32" w:rsidP="00653E32">
      <w:pPr>
        <w:widowControl/>
        <w:spacing w:line="360" w:lineRule="auto"/>
        <w:jc w:val="left"/>
        <w:rPr>
          <w:rFonts w:cs="宋体"/>
          <w:color w:val="000000"/>
          <w:kern w:val="0"/>
          <w:szCs w:val="21"/>
        </w:rPr>
      </w:pPr>
      <w:r>
        <w:rPr>
          <w:rFonts w:hAnsi="宋体" w:cs="宋体"/>
          <w:b/>
          <w:color w:val="000000"/>
          <w:kern w:val="0"/>
          <w:szCs w:val="21"/>
        </w:rPr>
        <w:t>摘</w:t>
      </w:r>
      <w:r>
        <w:rPr>
          <w:rFonts w:cs="宋体"/>
          <w:b/>
          <w:color w:val="000000"/>
          <w:kern w:val="0"/>
          <w:szCs w:val="21"/>
        </w:rPr>
        <w:t xml:space="preserve"> </w:t>
      </w:r>
      <w:r>
        <w:rPr>
          <w:rFonts w:hAnsi="宋体" w:cs="宋体"/>
          <w:b/>
          <w:color w:val="000000"/>
          <w:kern w:val="0"/>
          <w:szCs w:val="21"/>
        </w:rPr>
        <w:t>要</w:t>
      </w:r>
      <w:r>
        <w:rPr>
          <w:rFonts w:hint="eastAsia"/>
          <w:b/>
          <w:bCs/>
          <w:szCs w:val="21"/>
        </w:rPr>
        <w:t>：</w:t>
      </w:r>
      <w:r w:rsidR="00B50A88" w:rsidRPr="00B50A88">
        <w:rPr>
          <w:rFonts w:hint="eastAsia"/>
          <w:bCs/>
          <w:szCs w:val="21"/>
        </w:rPr>
        <w:t>随着深度学习技术的突</w:t>
      </w:r>
      <w:r w:rsidR="00B50A88">
        <w:rPr>
          <w:rFonts w:hint="eastAsia"/>
          <w:bCs/>
          <w:szCs w:val="21"/>
        </w:rPr>
        <w:t>破和大型数据集的提出，</w:t>
      </w:r>
      <w:del w:id="1" w:author="Admin" w:date="2021-01-13T16:06:00Z">
        <w:r w:rsidR="00A9504F" w:rsidDel="001D1126">
          <w:rPr>
            <w:rFonts w:hint="eastAsia"/>
            <w:bCs/>
            <w:szCs w:val="21"/>
          </w:rPr>
          <w:delText>行人</w:delText>
        </w:r>
      </w:del>
      <w:ins w:id="2" w:author="Admin" w:date="2021-01-13T20:23:00Z">
        <w:r w:rsidR="004F7210">
          <w:rPr>
            <w:rFonts w:hint="eastAsia"/>
            <w:bCs/>
            <w:szCs w:val="21"/>
          </w:rPr>
          <w:t>智能体</w:t>
        </w:r>
      </w:ins>
      <w:r w:rsidR="00B50A88">
        <w:rPr>
          <w:rFonts w:hint="eastAsia"/>
          <w:bCs/>
          <w:szCs w:val="21"/>
        </w:rPr>
        <w:t>轨迹预测的准确度已经成为人工智能领域的研究热点之一。伴随着深度学习在</w:t>
      </w:r>
      <w:del w:id="3" w:author="Admin" w:date="2021-01-13T16:06:00Z">
        <w:r w:rsidR="00AD6A26" w:rsidDel="001D1126">
          <w:rPr>
            <w:rFonts w:hint="eastAsia"/>
            <w:bCs/>
            <w:szCs w:val="21"/>
          </w:rPr>
          <w:delText>行人</w:delText>
        </w:r>
      </w:del>
      <w:r w:rsidR="00AD6A26">
        <w:rPr>
          <w:rFonts w:hint="eastAsia"/>
          <w:bCs/>
          <w:szCs w:val="21"/>
        </w:rPr>
        <w:t>轨迹预测领域的广泛应用，其</w:t>
      </w:r>
      <w:r w:rsidR="00B50A88">
        <w:rPr>
          <w:rFonts w:hint="eastAsia"/>
          <w:bCs/>
          <w:szCs w:val="21"/>
        </w:rPr>
        <w:t>预测效果得到了显著的提升，本文主要对</w:t>
      </w:r>
      <w:r w:rsidR="00CB3DA1">
        <w:rPr>
          <w:rFonts w:hint="eastAsia"/>
          <w:bCs/>
          <w:szCs w:val="21"/>
        </w:rPr>
        <w:t>交通场景中不同智能体</w:t>
      </w:r>
      <w:del w:id="4" w:author="Admin" w:date="2021-01-13T16:06:00Z">
        <w:r w:rsidR="00B50A88" w:rsidDel="001D1126">
          <w:rPr>
            <w:rFonts w:hint="eastAsia"/>
            <w:bCs/>
            <w:szCs w:val="21"/>
          </w:rPr>
          <w:delText>行人</w:delText>
        </w:r>
      </w:del>
      <w:r w:rsidR="00B50A88">
        <w:rPr>
          <w:rFonts w:hint="eastAsia"/>
          <w:bCs/>
          <w:szCs w:val="21"/>
        </w:rPr>
        <w:t>轨迹预测的技术分类和研究</w:t>
      </w:r>
      <w:r w:rsidR="00B50A88" w:rsidRPr="00B50A88">
        <w:rPr>
          <w:rFonts w:hint="eastAsia"/>
          <w:bCs/>
          <w:szCs w:val="21"/>
        </w:rPr>
        <w:t>现状进行详细综述。根据模型建模方式的不同，将现有方法分为基于浅层学习</w:t>
      </w:r>
      <w:r w:rsidR="00B50A88">
        <w:rPr>
          <w:rFonts w:hint="eastAsia"/>
          <w:bCs/>
          <w:szCs w:val="21"/>
        </w:rPr>
        <w:t>的</w:t>
      </w:r>
      <w:r w:rsidR="00B50A88" w:rsidRPr="00B50A88">
        <w:rPr>
          <w:rFonts w:hint="eastAsia"/>
          <w:bCs/>
          <w:szCs w:val="21"/>
        </w:rPr>
        <w:t>轨迹预测算法和</w:t>
      </w:r>
      <w:r w:rsidR="00B50A88">
        <w:rPr>
          <w:rFonts w:hint="eastAsia"/>
          <w:bCs/>
          <w:szCs w:val="21"/>
        </w:rPr>
        <w:t>基于</w:t>
      </w:r>
      <w:r w:rsidR="00B50A88" w:rsidRPr="00B50A88">
        <w:rPr>
          <w:rFonts w:hint="eastAsia"/>
          <w:bCs/>
          <w:szCs w:val="21"/>
        </w:rPr>
        <w:t>深度学习的轨迹预测算</w:t>
      </w:r>
      <w:r w:rsidR="00033296">
        <w:rPr>
          <w:rFonts w:hint="eastAsia"/>
          <w:bCs/>
          <w:szCs w:val="21"/>
        </w:rPr>
        <w:t>法，对每类方法中具有代表性的算法效果及优缺点进行</w:t>
      </w:r>
      <w:r w:rsidR="0017335C">
        <w:rPr>
          <w:rFonts w:hint="eastAsia"/>
          <w:bCs/>
          <w:szCs w:val="21"/>
        </w:rPr>
        <w:t>了</w:t>
      </w:r>
      <w:r w:rsidR="00033296">
        <w:rPr>
          <w:rFonts w:hint="eastAsia"/>
          <w:bCs/>
          <w:szCs w:val="21"/>
        </w:rPr>
        <w:t>分析介绍，归纳</w:t>
      </w:r>
      <w:r w:rsidR="0017335C">
        <w:rPr>
          <w:rFonts w:hint="eastAsia"/>
          <w:bCs/>
          <w:szCs w:val="21"/>
        </w:rPr>
        <w:t>了</w:t>
      </w:r>
      <w:r w:rsidR="00B50A88" w:rsidRPr="00B50A88">
        <w:rPr>
          <w:rFonts w:hint="eastAsia"/>
          <w:bCs/>
          <w:szCs w:val="21"/>
        </w:rPr>
        <w:t>当前主流的轨迹预测公开数据集，并在数据集中对比</w:t>
      </w:r>
      <w:r w:rsidR="0017335C">
        <w:rPr>
          <w:rFonts w:hint="eastAsia"/>
          <w:bCs/>
          <w:szCs w:val="21"/>
        </w:rPr>
        <w:t>了</w:t>
      </w:r>
      <w:r w:rsidR="00B50A88" w:rsidRPr="00B50A88">
        <w:rPr>
          <w:rFonts w:hint="eastAsia"/>
          <w:bCs/>
          <w:szCs w:val="21"/>
        </w:rPr>
        <w:t>主流轨迹预测方法的性能，最后对轨迹预测技术面临的挑战与发展趋势进行了展望。</w:t>
      </w:r>
    </w:p>
    <w:p w14:paraId="21F255D7" w14:textId="77777777" w:rsidR="00653E32" w:rsidRDefault="00653E32" w:rsidP="00653E32">
      <w:pPr>
        <w:widowControl/>
        <w:spacing w:line="360" w:lineRule="auto"/>
        <w:jc w:val="left"/>
        <w:rPr>
          <w:rFonts w:hAnsi="宋体"/>
          <w:snapToGrid w:val="0"/>
          <w:szCs w:val="21"/>
        </w:rPr>
      </w:pPr>
      <w:r>
        <w:rPr>
          <w:rFonts w:hAnsi="宋体" w:cs="宋体"/>
          <w:b/>
          <w:color w:val="000000"/>
          <w:kern w:val="0"/>
          <w:szCs w:val="21"/>
        </w:rPr>
        <w:t>关键词</w:t>
      </w:r>
      <w:r>
        <w:rPr>
          <w:rFonts w:cs="宋体" w:hint="eastAsia"/>
          <w:b/>
          <w:color w:val="000000"/>
          <w:kern w:val="0"/>
          <w:szCs w:val="21"/>
        </w:rPr>
        <w:t>：</w:t>
      </w:r>
      <w:r w:rsidR="00B50A88">
        <w:rPr>
          <w:rFonts w:hAnsi="宋体" w:hint="eastAsia"/>
          <w:snapToGrid w:val="0"/>
          <w:szCs w:val="21"/>
        </w:rPr>
        <w:t>轨迹预测；深度学习；序列决策</w:t>
      </w:r>
    </w:p>
    <w:p w14:paraId="3F264242" w14:textId="77777777" w:rsidR="0017335C" w:rsidRPr="00C6361C" w:rsidRDefault="0017335C" w:rsidP="00C6361C">
      <w:pPr>
        <w:spacing w:line="360" w:lineRule="auto"/>
        <w:rPr>
          <w:szCs w:val="21"/>
        </w:rPr>
      </w:pPr>
    </w:p>
    <w:p w14:paraId="56E32FA7" w14:textId="77777777" w:rsidR="00653E32" w:rsidRDefault="00653E32" w:rsidP="00653E32">
      <w:pPr>
        <w:widowControl/>
        <w:spacing w:line="360" w:lineRule="auto"/>
        <w:jc w:val="left"/>
        <w:rPr>
          <w:rFonts w:cs="宋体"/>
          <w:b/>
          <w:color w:val="000000"/>
          <w:kern w:val="0"/>
          <w:sz w:val="28"/>
          <w:szCs w:val="28"/>
        </w:rPr>
      </w:pPr>
      <w:r>
        <w:rPr>
          <w:rFonts w:cs="宋体"/>
          <w:b/>
          <w:color w:val="000000"/>
          <w:kern w:val="0"/>
          <w:sz w:val="28"/>
          <w:szCs w:val="28"/>
        </w:rPr>
        <w:t xml:space="preserve">1 </w:t>
      </w:r>
      <w:r>
        <w:rPr>
          <w:rFonts w:cs="宋体" w:hint="eastAsia"/>
          <w:b/>
          <w:color w:val="000000"/>
          <w:kern w:val="0"/>
          <w:sz w:val="28"/>
          <w:szCs w:val="28"/>
        </w:rPr>
        <w:t xml:space="preserve"> </w:t>
      </w:r>
      <w:r>
        <w:rPr>
          <w:rFonts w:cs="宋体"/>
          <w:b/>
          <w:color w:val="000000"/>
          <w:kern w:val="0"/>
          <w:sz w:val="28"/>
          <w:szCs w:val="28"/>
        </w:rPr>
        <w:t>引言</w:t>
      </w:r>
    </w:p>
    <w:p w14:paraId="58B807AE" w14:textId="79DBD263" w:rsidR="005F52C3" w:rsidRDefault="005F52C3" w:rsidP="000105E0">
      <w:pPr>
        <w:spacing w:line="360" w:lineRule="auto"/>
        <w:ind w:firstLineChars="200" w:firstLine="420"/>
        <w:rPr>
          <w:rFonts w:cs="宋体"/>
          <w:kern w:val="0"/>
          <w:szCs w:val="21"/>
        </w:rPr>
      </w:pPr>
      <w:r>
        <w:rPr>
          <w:rFonts w:cs="宋体" w:hint="eastAsia"/>
          <w:kern w:val="0"/>
          <w:szCs w:val="21"/>
        </w:rPr>
        <w:t>人类环境中出现越来越多的智能自主系统，</w:t>
      </w:r>
      <w:r w:rsidR="001C6B3A">
        <w:rPr>
          <w:rFonts w:cs="宋体" w:hint="eastAsia"/>
          <w:kern w:val="0"/>
          <w:szCs w:val="21"/>
        </w:rPr>
        <w:t>这些系统感知、理解和预测</w:t>
      </w:r>
      <w:r w:rsidR="00CB3DA1">
        <w:rPr>
          <w:rFonts w:cs="宋体" w:hint="eastAsia"/>
          <w:kern w:val="0"/>
          <w:szCs w:val="21"/>
        </w:rPr>
        <w:t>智能体</w:t>
      </w:r>
      <w:r w:rsidR="001C6B3A">
        <w:rPr>
          <w:rFonts w:cs="宋体" w:hint="eastAsia"/>
          <w:kern w:val="0"/>
          <w:szCs w:val="21"/>
        </w:rPr>
        <w:t>行为的能力变得越来越重要</w:t>
      </w:r>
      <w:r w:rsidR="001C6B3A">
        <w:rPr>
          <w:rFonts w:cs="宋体" w:hint="eastAsia"/>
          <w:kern w:val="0"/>
          <w:szCs w:val="21"/>
        </w:rPr>
        <w:t>,</w:t>
      </w:r>
      <w:r w:rsidR="001C6B3A">
        <w:rPr>
          <w:rFonts w:cs="宋体"/>
          <w:kern w:val="0"/>
          <w:szCs w:val="21"/>
        </w:rPr>
        <w:t xml:space="preserve"> </w:t>
      </w:r>
      <w:r w:rsidR="001C6B3A">
        <w:rPr>
          <w:rFonts w:cs="宋体" w:hint="eastAsia"/>
          <w:kern w:val="0"/>
          <w:szCs w:val="21"/>
        </w:rPr>
        <w:t>具体来说</w:t>
      </w:r>
      <w:r w:rsidR="001C6B3A">
        <w:rPr>
          <w:rFonts w:cs="宋体" w:hint="eastAsia"/>
          <w:kern w:val="0"/>
          <w:szCs w:val="21"/>
        </w:rPr>
        <w:t>,</w:t>
      </w:r>
      <w:r w:rsidR="001C6B3A">
        <w:rPr>
          <w:rFonts w:cs="宋体"/>
          <w:kern w:val="0"/>
          <w:szCs w:val="21"/>
        </w:rPr>
        <w:t xml:space="preserve"> </w:t>
      </w:r>
      <w:r>
        <w:rPr>
          <w:rFonts w:cs="宋体" w:hint="eastAsia"/>
          <w:kern w:val="0"/>
          <w:szCs w:val="21"/>
        </w:rPr>
        <w:t>预测</w:t>
      </w:r>
      <w:r w:rsidR="00EC60A2">
        <w:rPr>
          <w:rFonts w:cs="宋体" w:hint="eastAsia"/>
          <w:kern w:val="0"/>
          <w:szCs w:val="21"/>
        </w:rPr>
        <w:t>智能体</w:t>
      </w:r>
      <w:r w:rsidR="002036DB">
        <w:rPr>
          <w:rFonts w:cs="宋体" w:hint="eastAsia"/>
          <w:kern w:val="0"/>
          <w:szCs w:val="21"/>
        </w:rPr>
        <w:t>（</w:t>
      </w:r>
      <w:r w:rsidR="002036DB">
        <w:rPr>
          <w:rFonts w:cs="宋体" w:hint="eastAsia"/>
          <w:kern w:val="0"/>
          <w:szCs w:val="21"/>
        </w:rPr>
        <w:t>Agent</w:t>
      </w:r>
      <w:r w:rsidR="002036DB">
        <w:rPr>
          <w:rFonts w:cs="宋体" w:hint="eastAsia"/>
          <w:kern w:val="0"/>
          <w:szCs w:val="21"/>
        </w:rPr>
        <w:t>）</w:t>
      </w:r>
      <w:r>
        <w:rPr>
          <w:rFonts w:cs="宋体" w:hint="eastAsia"/>
          <w:kern w:val="0"/>
          <w:szCs w:val="21"/>
        </w:rPr>
        <w:t>的未来</w:t>
      </w:r>
      <w:r w:rsidR="00EC60A2">
        <w:rPr>
          <w:rFonts w:cs="宋体" w:hint="eastAsia"/>
          <w:kern w:val="0"/>
          <w:szCs w:val="21"/>
        </w:rPr>
        <w:t>位置</w:t>
      </w:r>
      <w:r>
        <w:rPr>
          <w:rFonts w:cs="宋体" w:hint="eastAsia"/>
          <w:kern w:val="0"/>
          <w:szCs w:val="21"/>
        </w:rPr>
        <w:t>并根据这些预测进行规划是自动驾驶车辆、服务机器人和高级监控系统（包括智能交通或者智能城市）的关键任务</w:t>
      </w:r>
      <w:r w:rsidR="009178C3" w:rsidRPr="004748FA">
        <w:rPr>
          <w:rFonts w:hint="eastAsia"/>
          <w:vertAlign w:val="superscript"/>
        </w:rPr>
        <w:t>[</w:t>
      </w:r>
      <w:r w:rsidR="009178C3" w:rsidRPr="004748FA">
        <w:rPr>
          <w:vertAlign w:val="superscript"/>
        </w:rPr>
        <w:t>1]</w:t>
      </w:r>
      <w:r w:rsidR="005443AA">
        <w:rPr>
          <w:rFonts w:cs="宋体" w:hint="eastAsia"/>
          <w:kern w:val="0"/>
          <w:szCs w:val="21"/>
        </w:rPr>
        <w:t>。</w:t>
      </w:r>
      <w:r w:rsidR="00EC60A2">
        <w:rPr>
          <w:rFonts w:cs="宋体" w:hint="eastAsia"/>
          <w:kern w:val="0"/>
          <w:szCs w:val="21"/>
        </w:rPr>
        <w:t>理解</w:t>
      </w:r>
      <w:r w:rsidR="005443AA" w:rsidRPr="005443AA">
        <w:rPr>
          <w:rFonts w:cs="宋体" w:hint="eastAsia"/>
          <w:kern w:val="0"/>
          <w:szCs w:val="21"/>
        </w:rPr>
        <w:t>人体运动是智能系统与人类共存和互动的一项关键技能。</w:t>
      </w:r>
      <w:r w:rsidR="00EC60A2">
        <w:rPr>
          <w:rFonts w:cs="宋体" w:hint="eastAsia"/>
          <w:kern w:val="0"/>
          <w:szCs w:val="21"/>
        </w:rPr>
        <w:t>它涉及到表征</w:t>
      </w:r>
      <w:r w:rsidR="005443AA" w:rsidRPr="005443AA">
        <w:rPr>
          <w:rFonts w:cs="宋体" w:hint="eastAsia"/>
          <w:kern w:val="0"/>
          <w:szCs w:val="21"/>
        </w:rPr>
        <w:t>、感知和运动分析等方面。</w:t>
      </w:r>
      <w:r w:rsidR="00566DF3">
        <w:rPr>
          <w:rFonts w:cs="宋体" w:hint="eastAsia"/>
          <w:kern w:val="0"/>
          <w:szCs w:val="21"/>
        </w:rPr>
        <w:t>而</w:t>
      </w:r>
      <w:r w:rsidR="005443AA">
        <w:rPr>
          <w:rFonts w:cs="宋体" w:hint="eastAsia"/>
          <w:kern w:val="0"/>
          <w:szCs w:val="21"/>
        </w:rPr>
        <w:t>预测在人体运动分析中起着重要的作用：预见涉及多个</w:t>
      </w:r>
      <w:r w:rsidR="00EC60A2">
        <w:rPr>
          <w:rFonts w:cs="宋体" w:hint="eastAsia"/>
          <w:kern w:val="0"/>
          <w:szCs w:val="21"/>
        </w:rPr>
        <w:t>智能体</w:t>
      </w:r>
      <w:r w:rsidR="005443AA" w:rsidRPr="005443AA">
        <w:rPr>
          <w:rFonts w:cs="宋体" w:hint="eastAsia"/>
          <w:kern w:val="0"/>
          <w:szCs w:val="21"/>
        </w:rPr>
        <w:t>的场景</w:t>
      </w:r>
      <w:r w:rsidR="00EC60A2">
        <w:rPr>
          <w:rFonts w:cs="宋体" w:hint="eastAsia"/>
          <w:kern w:val="0"/>
          <w:szCs w:val="21"/>
        </w:rPr>
        <w:t>将随时间的推移而开展</w:t>
      </w:r>
      <w:r w:rsidR="005443AA" w:rsidRPr="005443AA">
        <w:rPr>
          <w:rFonts w:cs="宋体" w:hint="eastAsia"/>
          <w:kern w:val="0"/>
          <w:szCs w:val="21"/>
        </w:rPr>
        <w:t>，</w:t>
      </w:r>
      <w:r w:rsidR="00EC60A2">
        <w:rPr>
          <w:rFonts w:cs="宋体" w:hint="eastAsia"/>
          <w:kern w:val="0"/>
          <w:szCs w:val="21"/>
        </w:rPr>
        <w:t>从而</w:t>
      </w:r>
      <w:r w:rsidR="005443AA" w:rsidRPr="005443AA">
        <w:rPr>
          <w:rFonts w:cs="宋体" w:hint="eastAsia"/>
          <w:kern w:val="0"/>
          <w:szCs w:val="21"/>
        </w:rPr>
        <w:t>以主动的方式整合这些知识，即</w:t>
      </w:r>
      <w:r w:rsidR="00EC60A2">
        <w:rPr>
          <w:rFonts w:cs="宋体" w:hint="eastAsia"/>
          <w:kern w:val="0"/>
          <w:szCs w:val="21"/>
        </w:rPr>
        <w:t>允许增强主动感知、预测性规划、模型预测性控制</w:t>
      </w:r>
      <w:r w:rsidR="005443AA" w:rsidRPr="005443AA">
        <w:rPr>
          <w:rFonts w:cs="宋体" w:hint="eastAsia"/>
          <w:kern w:val="0"/>
          <w:szCs w:val="21"/>
        </w:rPr>
        <w:t>或人机交互。</w:t>
      </w:r>
      <w:r w:rsidR="001C6B3A">
        <w:rPr>
          <w:rFonts w:cs="宋体" w:hint="eastAsia"/>
          <w:kern w:val="0"/>
          <w:szCs w:val="21"/>
        </w:rPr>
        <w:t>因此</w:t>
      </w:r>
      <w:r w:rsidR="001C6B3A">
        <w:rPr>
          <w:rFonts w:cs="宋体" w:hint="eastAsia"/>
          <w:kern w:val="0"/>
          <w:szCs w:val="21"/>
        </w:rPr>
        <w:t>,</w:t>
      </w:r>
      <w:r w:rsidR="001C6B3A">
        <w:rPr>
          <w:rFonts w:cs="宋体"/>
          <w:kern w:val="0"/>
          <w:szCs w:val="21"/>
        </w:rPr>
        <w:t xml:space="preserve"> </w:t>
      </w:r>
      <w:r w:rsidR="00EC60A2">
        <w:rPr>
          <w:rFonts w:cs="宋体" w:hint="eastAsia"/>
          <w:kern w:val="0"/>
          <w:szCs w:val="21"/>
        </w:rPr>
        <w:t>近年来</w:t>
      </w:r>
      <w:del w:id="5" w:author="Admin" w:date="2021-01-13T16:07:00Z">
        <w:r w:rsidR="00566DF3" w:rsidDel="001D1126">
          <w:rPr>
            <w:rFonts w:cs="宋体" w:hint="eastAsia"/>
            <w:kern w:val="0"/>
            <w:szCs w:val="21"/>
          </w:rPr>
          <w:delText>行人</w:delText>
        </w:r>
      </w:del>
      <w:ins w:id="6" w:author="Admin" w:date="2021-01-13T20:24:00Z">
        <w:r w:rsidR="004F7210">
          <w:rPr>
            <w:rFonts w:cs="宋体" w:hint="eastAsia"/>
            <w:kern w:val="0"/>
            <w:szCs w:val="21"/>
          </w:rPr>
          <w:t>智能体</w:t>
        </w:r>
      </w:ins>
      <w:r w:rsidR="00566DF3">
        <w:rPr>
          <w:rFonts w:cs="宋体" w:hint="eastAsia"/>
          <w:kern w:val="0"/>
          <w:szCs w:val="21"/>
        </w:rPr>
        <w:t>运动预测在多个领域</w:t>
      </w:r>
      <w:r w:rsidR="00EC60A2">
        <w:rPr>
          <w:rFonts w:cs="宋体" w:hint="eastAsia"/>
          <w:kern w:val="0"/>
          <w:szCs w:val="21"/>
        </w:rPr>
        <w:t>中受到越来越多的关注，</w:t>
      </w:r>
      <w:r w:rsidR="005443AA" w:rsidRPr="005443AA">
        <w:rPr>
          <w:rFonts w:cs="宋体" w:hint="eastAsia"/>
          <w:kern w:val="0"/>
          <w:szCs w:val="21"/>
        </w:rPr>
        <w:t>存在许多重要的应用领域，</w:t>
      </w:r>
      <w:r w:rsidR="00566DF3">
        <w:rPr>
          <w:rFonts w:cs="宋体" w:hint="eastAsia"/>
          <w:kern w:val="0"/>
          <w:szCs w:val="21"/>
        </w:rPr>
        <w:t>例如自动驾驶</w:t>
      </w:r>
      <w:r w:rsidR="00441DAB">
        <w:rPr>
          <w:rFonts w:cs="宋体" w:hint="eastAsia"/>
          <w:kern w:val="0"/>
          <w:szCs w:val="21"/>
        </w:rPr>
        <w:t>汽车、服务机器人、</w:t>
      </w:r>
      <w:r w:rsidR="00566DF3">
        <w:rPr>
          <w:rFonts w:cs="宋体" w:hint="eastAsia"/>
          <w:kern w:val="0"/>
          <w:szCs w:val="21"/>
        </w:rPr>
        <w:t>智能交通、智慧城市等诸多</w:t>
      </w:r>
      <w:r w:rsidR="005443AA" w:rsidRPr="005443AA">
        <w:rPr>
          <w:rFonts w:cs="宋体" w:hint="eastAsia"/>
          <w:kern w:val="0"/>
          <w:szCs w:val="21"/>
        </w:rPr>
        <w:t>高级监视系统</w:t>
      </w:r>
      <w:r w:rsidR="00566DF3">
        <w:rPr>
          <w:rFonts w:cs="宋体" w:hint="eastAsia"/>
          <w:kern w:val="0"/>
          <w:szCs w:val="21"/>
        </w:rPr>
        <w:t>领域</w:t>
      </w:r>
      <w:r w:rsidR="005443AA">
        <w:rPr>
          <w:rFonts w:cs="宋体" w:hint="eastAsia"/>
          <w:kern w:val="0"/>
          <w:szCs w:val="21"/>
        </w:rPr>
        <w:t>。</w:t>
      </w:r>
    </w:p>
    <w:p w14:paraId="64A80962" w14:textId="0E149EE0" w:rsidR="00653E32" w:rsidRDefault="000105E0" w:rsidP="000105E0">
      <w:pPr>
        <w:spacing w:line="360" w:lineRule="auto"/>
        <w:ind w:firstLineChars="200" w:firstLine="420"/>
        <w:rPr>
          <w:rFonts w:cs="宋体"/>
          <w:kern w:val="0"/>
          <w:szCs w:val="21"/>
        </w:rPr>
      </w:pPr>
      <w:r>
        <w:rPr>
          <w:rFonts w:cs="宋体" w:hint="eastAsia"/>
          <w:kern w:val="0"/>
          <w:szCs w:val="21"/>
        </w:rPr>
        <w:t>保证交通场景中道路使用者的自身安全是自动驾驶车辆普</w:t>
      </w:r>
      <w:r w:rsidRPr="000105E0">
        <w:rPr>
          <w:rFonts w:cs="宋体" w:hint="eastAsia"/>
          <w:kern w:val="0"/>
          <w:szCs w:val="21"/>
        </w:rPr>
        <w:t>及应用的前提条件</w:t>
      </w:r>
      <w:r w:rsidR="009178C3" w:rsidRPr="004748FA">
        <w:rPr>
          <w:rFonts w:hint="eastAsia"/>
          <w:vertAlign w:val="superscript"/>
        </w:rPr>
        <w:t>[</w:t>
      </w:r>
      <w:r w:rsidR="009178C3">
        <w:rPr>
          <w:vertAlign w:val="superscript"/>
        </w:rPr>
        <w:t>2</w:t>
      </w:r>
      <w:r w:rsidR="009178C3" w:rsidRPr="004748FA">
        <w:rPr>
          <w:vertAlign w:val="superscript"/>
        </w:rPr>
        <w:t>]</w:t>
      </w:r>
      <w:r w:rsidRPr="000105E0">
        <w:rPr>
          <w:rFonts w:cs="宋体" w:hint="eastAsia"/>
          <w:kern w:val="0"/>
          <w:szCs w:val="21"/>
        </w:rPr>
        <w:t>。其中行</w:t>
      </w:r>
      <w:r w:rsidR="0017335C">
        <w:rPr>
          <w:rFonts w:cs="宋体" w:hint="eastAsia"/>
          <w:kern w:val="0"/>
          <w:szCs w:val="21"/>
        </w:rPr>
        <w:t>人</w:t>
      </w:r>
      <w:ins w:id="7" w:author="Admin" w:date="2021-01-13T16:09:00Z">
        <w:r w:rsidR="001D1126">
          <w:rPr>
            <w:rFonts w:cs="宋体" w:hint="eastAsia"/>
            <w:kern w:val="0"/>
            <w:szCs w:val="21"/>
          </w:rPr>
          <w:t>、</w:t>
        </w:r>
      </w:ins>
      <w:r w:rsidR="00773EFF">
        <w:rPr>
          <w:rFonts w:cs="宋体" w:hint="eastAsia"/>
          <w:kern w:val="0"/>
          <w:szCs w:val="21"/>
        </w:rPr>
        <w:t>机动车、非机动车</w:t>
      </w:r>
      <w:ins w:id="8" w:author="Admin" w:date="2021-01-13T16:09:00Z">
        <w:r w:rsidR="001D1126">
          <w:rPr>
            <w:rFonts w:cs="宋体" w:hint="eastAsia"/>
            <w:kern w:val="0"/>
            <w:szCs w:val="21"/>
          </w:rPr>
          <w:t>等智能体</w:t>
        </w:r>
      </w:ins>
      <w:r w:rsidR="0017335C">
        <w:rPr>
          <w:rFonts w:cs="宋体" w:hint="eastAsia"/>
          <w:kern w:val="0"/>
          <w:szCs w:val="21"/>
        </w:rPr>
        <w:t>作为交通场景中的主要参与者，其未来运动轨迹的合理推理</w:t>
      </w:r>
      <w:r>
        <w:rPr>
          <w:rFonts w:cs="宋体" w:hint="eastAsia"/>
          <w:kern w:val="0"/>
          <w:szCs w:val="21"/>
        </w:rPr>
        <w:t>和预测对</w:t>
      </w:r>
      <w:r w:rsidRPr="000105E0">
        <w:rPr>
          <w:rFonts w:cs="宋体" w:hint="eastAsia"/>
          <w:kern w:val="0"/>
          <w:szCs w:val="21"/>
        </w:rPr>
        <w:t>自动驾驶和道路安全</w:t>
      </w:r>
      <w:r w:rsidR="001C6B3A">
        <w:rPr>
          <w:rFonts w:cs="宋体" w:hint="eastAsia"/>
          <w:kern w:val="0"/>
          <w:szCs w:val="21"/>
        </w:rPr>
        <w:t>至关重要。</w:t>
      </w:r>
      <w:del w:id="9" w:author="Admin" w:date="2021-01-13T16:10:00Z">
        <w:r w:rsidR="001C6B3A" w:rsidDel="001D1126">
          <w:rPr>
            <w:rFonts w:cs="宋体" w:hint="eastAsia"/>
            <w:kern w:val="0"/>
            <w:szCs w:val="21"/>
          </w:rPr>
          <w:delText>然而</w:delText>
        </w:r>
      </w:del>
      <w:del w:id="10" w:author="Admin" w:date="2021-01-13T20:25:00Z">
        <w:r w:rsidR="001C6B3A" w:rsidDel="004F7210">
          <w:rPr>
            <w:rFonts w:cs="宋体" w:hint="eastAsia"/>
            <w:kern w:val="0"/>
            <w:szCs w:val="21"/>
          </w:rPr>
          <w:delText>行人</w:delText>
        </w:r>
      </w:del>
      <w:r w:rsidR="001C6B3A">
        <w:rPr>
          <w:rFonts w:cs="宋体" w:hint="eastAsia"/>
          <w:kern w:val="0"/>
          <w:szCs w:val="21"/>
        </w:rPr>
        <w:t>轨迹预测的难点在于</w:t>
      </w:r>
      <w:r w:rsidR="001C6B3A" w:rsidRPr="00773EFF">
        <w:rPr>
          <w:rFonts w:asciiTheme="minorEastAsia" w:hAnsiTheme="minorEastAsia" w:cs="宋体" w:hint="eastAsia"/>
          <w:kern w:val="0"/>
          <w:szCs w:val="21"/>
        </w:rPr>
        <w:t>:</w:t>
      </w:r>
      <w:r w:rsidR="001C6B3A" w:rsidRPr="00773EFF">
        <w:rPr>
          <w:rFonts w:asciiTheme="minorEastAsia" w:hAnsiTheme="minorEastAsia" w:cs="宋体"/>
          <w:kern w:val="0"/>
          <w:szCs w:val="21"/>
        </w:rPr>
        <w:t xml:space="preserve"> </w:t>
      </w:r>
      <w:r w:rsidR="001C6B3A">
        <w:rPr>
          <w:rFonts w:cs="宋体" w:hint="eastAsia"/>
          <w:kern w:val="0"/>
          <w:szCs w:val="21"/>
        </w:rPr>
        <w:t>首先</w:t>
      </w:r>
      <w:r w:rsidR="001C6B3A" w:rsidRPr="00773EFF">
        <w:rPr>
          <w:rFonts w:asciiTheme="minorEastAsia" w:hAnsiTheme="minorEastAsia" w:cs="宋体" w:hint="eastAsia"/>
          <w:kern w:val="0"/>
          <w:szCs w:val="21"/>
        </w:rPr>
        <w:t>,</w:t>
      </w:r>
      <w:del w:id="11" w:author="Admin" w:date="2021-01-13T20:28:00Z">
        <w:r w:rsidR="001C6B3A" w:rsidDel="004F7210">
          <w:rPr>
            <w:rFonts w:cs="宋体"/>
            <w:kern w:val="0"/>
            <w:szCs w:val="21"/>
          </w:rPr>
          <w:delText xml:space="preserve"> </w:delText>
        </w:r>
      </w:del>
      <w:ins w:id="12" w:author="Admin" w:date="2021-01-13T20:28:00Z">
        <w:r w:rsidR="004F7210">
          <w:rPr>
            <w:rFonts w:cs="宋体" w:hint="eastAsia"/>
            <w:kern w:val="0"/>
            <w:szCs w:val="21"/>
          </w:rPr>
          <w:t>各智能体运动特性复杂</w:t>
        </w:r>
      </w:ins>
      <w:ins w:id="13" w:author="Admin" w:date="2021-01-13T20:29:00Z">
        <w:r w:rsidR="004F7210">
          <w:rPr>
            <w:rFonts w:cs="宋体" w:hint="eastAsia"/>
            <w:kern w:val="0"/>
            <w:szCs w:val="21"/>
          </w:rPr>
          <w:t>多样</w:t>
        </w:r>
      </w:ins>
      <w:del w:id="14" w:author="Admin" w:date="2021-01-13T20:25:00Z">
        <w:r w:rsidR="00BF3D45" w:rsidDel="004F7210">
          <w:rPr>
            <w:rFonts w:cs="宋体" w:hint="eastAsia"/>
            <w:kern w:val="0"/>
            <w:szCs w:val="21"/>
          </w:rPr>
          <w:delText>行人</w:delText>
        </w:r>
      </w:del>
      <w:del w:id="15" w:author="Admin" w:date="2021-01-13T20:28:00Z">
        <w:r w:rsidR="00BF3D45" w:rsidDel="004F7210">
          <w:rPr>
            <w:rFonts w:cs="宋体" w:hint="eastAsia"/>
            <w:kern w:val="0"/>
            <w:szCs w:val="21"/>
          </w:rPr>
          <w:delText>运动灵活</w:delText>
        </w:r>
      </w:del>
      <w:ins w:id="16" w:author="Admin" w:date="2021-01-13T20:26:00Z">
        <w:r w:rsidR="004F7210">
          <w:rPr>
            <w:rFonts w:cs="宋体" w:hint="eastAsia"/>
            <w:kern w:val="0"/>
            <w:szCs w:val="21"/>
          </w:rPr>
          <w:t>，</w:t>
        </w:r>
      </w:ins>
      <w:del w:id="17" w:author="Admin" w:date="2021-01-13T20:26:00Z">
        <w:r w:rsidR="00BF3D45" w:rsidDel="004F7210">
          <w:rPr>
            <w:rFonts w:cs="宋体" w:hint="eastAsia"/>
            <w:kern w:val="0"/>
            <w:szCs w:val="21"/>
          </w:rPr>
          <w:delText>，</w:delText>
        </w:r>
      </w:del>
      <w:r w:rsidR="00BF3D45">
        <w:rPr>
          <w:rFonts w:cs="宋体" w:hint="eastAsia"/>
          <w:kern w:val="0"/>
          <w:szCs w:val="21"/>
        </w:rPr>
        <w:t>精准</w:t>
      </w:r>
      <w:r w:rsidRPr="000105E0">
        <w:rPr>
          <w:rFonts w:cs="宋体" w:hint="eastAsia"/>
          <w:kern w:val="0"/>
          <w:szCs w:val="21"/>
        </w:rPr>
        <w:t>预测未来的运动轨迹几乎是一个不可能完成的任务，但是通过观察其历史时刻的运动轨迹</w:t>
      </w:r>
      <w:r w:rsidR="00773EFF">
        <w:rPr>
          <w:rFonts w:cs="宋体" w:hint="eastAsia"/>
          <w:kern w:val="0"/>
          <w:szCs w:val="21"/>
        </w:rPr>
        <w:t>和所处的环境</w:t>
      </w:r>
      <w:r w:rsidRPr="000105E0">
        <w:rPr>
          <w:rFonts w:cs="宋体" w:hint="eastAsia"/>
          <w:kern w:val="0"/>
          <w:szCs w:val="21"/>
        </w:rPr>
        <w:t>，根据</w:t>
      </w:r>
      <w:r w:rsidR="00BF3D45">
        <w:rPr>
          <w:rFonts w:cs="宋体" w:hint="eastAsia"/>
          <w:kern w:val="0"/>
          <w:szCs w:val="21"/>
        </w:rPr>
        <w:t>一些算法可以大致推测</w:t>
      </w:r>
      <w:r w:rsidR="001C6B3A">
        <w:rPr>
          <w:rFonts w:cs="宋体" w:hint="eastAsia"/>
          <w:kern w:val="0"/>
          <w:szCs w:val="21"/>
        </w:rPr>
        <w:t>出</w:t>
      </w:r>
      <w:ins w:id="18" w:author="Admin" w:date="2021-01-13T20:28:00Z">
        <w:r w:rsidR="004F7210">
          <w:rPr>
            <w:rFonts w:cs="宋体" w:hint="eastAsia"/>
            <w:kern w:val="0"/>
            <w:szCs w:val="21"/>
          </w:rPr>
          <w:t>智能体</w:t>
        </w:r>
      </w:ins>
      <w:del w:id="19" w:author="Admin" w:date="2021-01-13T20:28:00Z">
        <w:r w:rsidR="001C6B3A" w:rsidDel="004F7210">
          <w:rPr>
            <w:rFonts w:cs="宋体" w:hint="eastAsia"/>
            <w:kern w:val="0"/>
            <w:szCs w:val="21"/>
          </w:rPr>
          <w:delText>行人</w:delText>
        </w:r>
      </w:del>
      <w:r w:rsidR="001C6B3A">
        <w:rPr>
          <w:rFonts w:cs="宋体" w:hint="eastAsia"/>
          <w:kern w:val="0"/>
          <w:szCs w:val="21"/>
        </w:rPr>
        <w:t>未来的运动轨迹（例如最简单的是匀速直线运动）。</w:t>
      </w:r>
      <w:del w:id="20" w:author="Admin" w:date="2021-01-13T20:29:00Z">
        <w:r w:rsidR="001C6B3A" w:rsidDel="004F7210">
          <w:rPr>
            <w:rFonts w:cs="宋体" w:hint="eastAsia"/>
            <w:kern w:val="0"/>
            <w:szCs w:val="21"/>
          </w:rPr>
          <w:delText xml:space="preserve"> </w:delText>
        </w:r>
        <w:r w:rsidRPr="000105E0" w:rsidDel="004F7210">
          <w:rPr>
            <w:rFonts w:cs="宋体" w:hint="eastAsia"/>
            <w:kern w:val="0"/>
            <w:szCs w:val="21"/>
          </w:rPr>
          <w:delText>但是</w:delText>
        </w:r>
      </w:del>
      <w:r w:rsidRPr="000105E0">
        <w:rPr>
          <w:rFonts w:cs="宋体" w:hint="eastAsia"/>
          <w:kern w:val="0"/>
          <w:szCs w:val="21"/>
        </w:rPr>
        <w:t>在实际道路场景中，</w:t>
      </w:r>
      <w:del w:id="21" w:author="Admin" w:date="2021-01-13T20:31:00Z">
        <w:r w:rsidRPr="000105E0" w:rsidDel="004F7210">
          <w:rPr>
            <w:rFonts w:cs="宋体" w:hint="eastAsia"/>
            <w:kern w:val="0"/>
            <w:szCs w:val="21"/>
          </w:rPr>
          <w:delText>相比于</w:delText>
        </w:r>
      </w:del>
      <w:r w:rsidRPr="000105E0">
        <w:rPr>
          <w:rFonts w:cs="宋体" w:hint="eastAsia"/>
          <w:kern w:val="0"/>
          <w:szCs w:val="21"/>
        </w:rPr>
        <w:t>自行车、汽车等</w:t>
      </w:r>
      <w:ins w:id="22" w:author="Admin" w:date="2021-01-13T20:29:00Z">
        <w:r w:rsidR="00C032F4">
          <w:rPr>
            <w:rFonts w:cs="宋体" w:hint="eastAsia"/>
            <w:kern w:val="0"/>
            <w:szCs w:val="21"/>
          </w:rPr>
          <w:t>智能体</w:t>
        </w:r>
      </w:ins>
      <w:ins w:id="23" w:author="Admin" w:date="2021-01-13T20:30:00Z">
        <w:r w:rsidR="004F7210">
          <w:rPr>
            <w:rFonts w:cs="宋体" w:hint="eastAsia"/>
            <w:kern w:val="0"/>
            <w:szCs w:val="21"/>
          </w:rPr>
          <w:t>建立</w:t>
        </w:r>
      </w:ins>
      <w:r w:rsidRPr="000105E0">
        <w:rPr>
          <w:rFonts w:cs="宋体" w:hint="eastAsia"/>
          <w:kern w:val="0"/>
          <w:szCs w:val="21"/>
        </w:rPr>
        <w:t>运动学模型</w:t>
      </w:r>
      <w:ins w:id="24" w:author="Admin" w:date="2021-01-13T21:10:00Z">
        <w:r w:rsidR="00C032F4">
          <w:rPr>
            <w:rFonts w:cs="宋体" w:hint="eastAsia"/>
            <w:kern w:val="0"/>
            <w:szCs w:val="21"/>
          </w:rPr>
          <w:t>相对行人而言较为容易</w:t>
        </w:r>
      </w:ins>
      <w:r w:rsidRPr="000105E0">
        <w:rPr>
          <w:rFonts w:cs="宋体" w:hint="eastAsia"/>
          <w:kern w:val="0"/>
          <w:szCs w:val="21"/>
        </w:rPr>
        <w:t>，</w:t>
      </w:r>
      <w:ins w:id="25" w:author="Admin" w:date="2021-01-13T20:30:00Z">
        <w:r w:rsidR="004F7210">
          <w:rPr>
            <w:rFonts w:cs="宋体" w:hint="eastAsia"/>
            <w:kern w:val="0"/>
            <w:szCs w:val="21"/>
          </w:rPr>
          <w:t>而</w:t>
        </w:r>
      </w:ins>
      <w:r w:rsidRPr="000105E0">
        <w:rPr>
          <w:rFonts w:cs="宋体" w:hint="eastAsia"/>
          <w:kern w:val="0"/>
          <w:szCs w:val="21"/>
        </w:rPr>
        <w:t>行人运动更加灵活多变，很难对行人建立合理的动力学模型（因为行人可以</w:t>
      </w:r>
      <w:r w:rsidR="001C6B3A">
        <w:rPr>
          <w:rFonts w:cs="宋体" w:hint="eastAsia"/>
          <w:kern w:val="0"/>
          <w:szCs w:val="21"/>
        </w:rPr>
        <w:t>随时转弯、停止和运动等），</w:t>
      </w:r>
      <w:r w:rsidR="00BF3D45">
        <w:rPr>
          <w:rFonts w:cs="宋体" w:hint="eastAsia"/>
          <w:kern w:val="0"/>
          <w:szCs w:val="21"/>
        </w:rPr>
        <w:t>有时甚至连人类驾驶员都很难预测出行人</w:t>
      </w:r>
      <w:r w:rsidRPr="000105E0">
        <w:rPr>
          <w:rFonts w:cs="宋体" w:hint="eastAsia"/>
          <w:kern w:val="0"/>
          <w:szCs w:val="21"/>
        </w:rPr>
        <w:t>未来</w:t>
      </w:r>
      <w:r w:rsidR="00BF3D45">
        <w:rPr>
          <w:rFonts w:cs="宋体" w:hint="eastAsia"/>
          <w:kern w:val="0"/>
          <w:szCs w:val="21"/>
        </w:rPr>
        <w:t>的</w:t>
      </w:r>
      <w:r w:rsidRPr="000105E0">
        <w:rPr>
          <w:rFonts w:cs="宋体" w:hint="eastAsia"/>
          <w:kern w:val="0"/>
          <w:szCs w:val="21"/>
        </w:rPr>
        <w:t>运动</w:t>
      </w:r>
      <w:r w:rsidR="00164F50">
        <w:rPr>
          <w:rFonts w:cs="宋体" w:hint="eastAsia"/>
          <w:kern w:val="0"/>
          <w:szCs w:val="21"/>
        </w:rPr>
        <w:t>，</w:t>
      </w:r>
      <w:r w:rsidRPr="000105E0">
        <w:rPr>
          <w:rFonts w:cs="宋体" w:hint="eastAsia"/>
          <w:kern w:val="0"/>
          <w:szCs w:val="21"/>
        </w:rPr>
        <w:t>其次，在实际交通场景中，某</w:t>
      </w:r>
      <w:ins w:id="26" w:author="Admin" w:date="2021-01-13T20:31:00Z">
        <w:r w:rsidR="004F7210">
          <w:rPr>
            <w:rFonts w:cs="宋体" w:hint="eastAsia"/>
            <w:kern w:val="0"/>
            <w:szCs w:val="21"/>
          </w:rPr>
          <w:t>特定</w:t>
        </w:r>
      </w:ins>
      <w:del w:id="27" w:author="Admin" w:date="2021-01-13T20:31:00Z">
        <w:r w:rsidRPr="000105E0" w:rsidDel="004F7210">
          <w:rPr>
            <w:rFonts w:cs="宋体" w:hint="eastAsia"/>
            <w:kern w:val="0"/>
            <w:szCs w:val="21"/>
          </w:rPr>
          <w:delText>一行人</w:delText>
        </w:r>
      </w:del>
      <w:ins w:id="28" w:author="Admin" w:date="2021-01-13T20:31:00Z">
        <w:r w:rsidR="004F7210">
          <w:rPr>
            <w:rFonts w:cs="宋体" w:hint="eastAsia"/>
            <w:kern w:val="0"/>
            <w:szCs w:val="21"/>
          </w:rPr>
          <w:t>智能体</w:t>
        </w:r>
      </w:ins>
      <w:r w:rsidRPr="000105E0">
        <w:rPr>
          <w:rFonts w:cs="宋体" w:hint="eastAsia"/>
          <w:kern w:val="0"/>
          <w:szCs w:val="21"/>
        </w:rPr>
        <w:t>未</w:t>
      </w:r>
      <w:r w:rsidRPr="000105E0">
        <w:rPr>
          <w:rFonts w:cs="宋体" w:hint="eastAsia"/>
          <w:kern w:val="0"/>
          <w:szCs w:val="21"/>
        </w:rPr>
        <w:lastRenderedPageBreak/>
        <w:t>来的运动不</w:t>
      </w:r>
      <w:r w:rsidR="001C6B3A">
        <w:rPr>
          <w:rFonts w:cs="宋体" w:hint="eastAsia"/>
          <w:kern w:val="0"/>
          <w:szCs w:val="21"/>
        </w:rPr>
        <w:t>仅受自己意图的支配，同样也受周围</w:t>
      </w:r>
      <w:del w:id="29" w:author="Admin" w:date="2021-01-13T20:32:00Z">
        <w:r w:rsidR="001C6B3A" w:rsidDel="004F7210">
          <w:rPr>
            <w:rFonts w:cs="宋体" w:hint="eastAsia"/>
            <w:kern w:val="0"/>
            <w:szCs w:val="21"/>
          </w:rPr>
          <w:delText>行人</w:delText>
        </w:r>
      </w:del>
      <w:ins w:id="30" w:author="Admin" w:date="2021-01-13T20:30:00Z">
        <w:r w:rsidR="004F7210">
          <w:rPr>
            <w:rFonts w:cs="宋体" w:hint="eastAsia"/>
            <w:kern w:val="0"/>
            <w:szCs w:val="21"/>
          </w:rPr>
          <w:t>其他智能体</w:t>
        </w:r>
      </w:ins>
      <w:r w:rsidR="00773EFF">
        <w:rPr>
          <w:rFonts w:cs="宋体" w:hint="eastAsia"/>
          <w:kern w:val="0"/>
          <w:szCs w:val="21"/>
        </w:rPr>
        <w:t>及其周围所处环境</w:t>
      </w:r>
      <w:r w:rsidR="001C6B3A">
        <w:rPr>
          <w:rFonts w:cs="宋体" w:hint="eastAsia"/>
          <w:kern w:val="0"/>
          <w:szCs w:val="21"/>
        </w:rPr>
        <w:t>的影响（例如避障，交互等）</w:t>
      </w:r>
      <w:r w:rsidR="001C6B3A">
        <w:rPr>
          <w:rFonts w:cs="宋体" w:hint="eastAsia"/>
          <w:kern w:val="0"/>
          <w:szCs w:val="21"/>
        </w:rPr>
        <w:t>,</w:t>
      </w:r>
      <w:r w:rsidR="001C6B3A">
        <w:rPr>
          <w:rFonts w:cs="宋体"/>
          <w:kern w:val="0"/>
          <w:szCs w:val="21"/>
        </w:rPr>
        <w:t xml:space="preserve"> </w:t>
      </w:r>
      <w:r w:rsidRPr="000105E0">
        <w:rPr>
          <w:rFonts w:cs="宋体" w:hint="eastAsia"/>
          <w:kern w:val="0"/>
          <w:szCs w:val="21"/>
        </w:rPr>
        <w:t>根据</w:t>
      </w:r>
      <w:r w:rsidRPr="000105E0">
        <w:rPr>
          <w:rFonts w:cs="宋体" w:hint="eastAsia"/>
          <w:kern w:val="0"/>
          <w:szCs w:val="21"/>
        </w:rPr>
        <w:t xml:space="preserve"> </w:t>
      </w:r>
      <w:r w:rsidR="00A72FAC">
        <w:t>Moussaid</w:t>
      </w:r>
      <w:r w:rsidR="005D4361">
        <w:rPr>
          <w:rFonts w:cs="宋体" w:hint="eastAsia"/>
          <w:kern w:val="0"/>
          <w:szCs w:val="21"/>
        </w:rPr>
        <w:t>等</w:t>
      </w:r>
      <w:r w:rsidR="009178C3" w:rsidRPr="004748FA">
        <w:rPr>
          <w:rFonts w:hint="eastAsia"/>
          <w:vertAlign w:val="superscript"/>
        </w:rPr>
        <w:t>[</w:t>
      </w:r>
      <w:r w:rsidR="009178C3">
        <w:rPr>
          <w:vertAlign w:val="superscript"/>
        </w:rPr>
        <w:t>3</w:t>
      </w:r>
      <w:r w:rsidR="009178C3" w:rsidRPr="004748FA">
        <w:rPr>
          <w:vertAlign w:val="superscript"/>
        </w:rPr>
        <w:t>]</w:t>
      </w:r>
      <w:r w:rsidRPr="000105E0">
        <w:rPr>
          <w:rFonts w:cs="宋体" w:hint="eastAsia"/>
          <w:kern w:val="0"/>
          <w:szCs w:val="21"/>
        </w:rPr>
        <w:t>的研究，</w:t>
      </w:r>
      <w:r w:rsidRPr="000105E0">
        <w:rPr>
          <w:rFonts w:cs="宋体" w:hint="eastAsia"/>
          <w:kern w:val="0"/>
          <w:szCs w:val="21"/>
        </w:rPr>
        <w:t>70%</w:t>
      </w:r>
      <w:r w:rsidRPr="000105E0">
        <w:rPr>
          <w:rFonts w:cs="宋体" w:hint="eastAsia"/>
          <w:kern w:val="0"/>
          <w:szCs w:val="21"/>
        </w:rPr>
        <w:t>的行人倾向于成群行走，他们在同一时空下</w:t>
      </w:r>
      <w:r>
        <w:rPr>
          <w:rFonts w:cs="宋体" w:hint="eastAsia"/>
          <w:kern w:val="0"/>
          <w:szCs w:val="21"/>
        </w:rPr>
        <w:t>进行交互，</w:t>
      </w:r>
      <w:ins w:id="31" w:author="Admin" w:date="2021-01-13T20:30:00Z">
        <w:r w:rsidR="004F7210">
          <w:rPr>
            <w:rFonts w:cs="宋体" w:hint="eastAsia"/>
            <w:kern w:val="0"/>
            <w:szCs w:val="21"/>
          </w:rPr>
          <w:t>类似行人</w:t>
        </w:r>
      </w:ins>
      <w:r>
        <w:rPr>
          <w:rFonts w:cs="宋体" w:hint="eastAsia"/>
          <w:kern w:val="0"/>
          <w:szCs w:val="21"/>
        </w:rPr>
        <w:t>这种</w:t>
      </w:r>
      <w:ins w:id="32" w:author="Admin" w:date="2021-01-13T20:30:00Z">
        <w:r w:rsidR="004F7210">
          <w:rPr>
            <w:rFonts w:cs="宋体" w:hint="eastAsia"/>
            <w:kern w:val="0"/>
            <w:szCs w:val="21"/>
          </w:rPr>
          <w:t>智能体</w:t>
        </w:r>
      </w:ins>
      <w:del w:id="33" w:author="Admin" w:date="2021-01-13T20:30:00Z">
        <w:r w:rsidDel="004F7210">
          <w:rPr>
            <w:rFonts w:cs="宋体" w:hint="eastAsia"/>
            <w:kern w:val="0"/>
            <w:szCs w:val="21"/>
          </w:rPr>
          <w:delText>行人</w:delText>
        </w:r>
      </w:del>
      <w:r>
        <w:rPr>
          <w:rFonts w:cs="宋体" w:hint="eastAsia"/>
          <w:kern w:val="0"/>
          <w:szCs w:val="21"/>
        </w:rPr>
        <w:t>间的交互非常抽象，在算法中往往很难精确地建模出</w:t>
      </w:r>
      <w:r w:rsidRPr="000105E0">
        <w:rPr>
          <w:rFonts w:cs="宋体" w:hint="eastAsia"/>
          <w:kern w:val="0"/>
          <w:szCs w:val="21"/>
        </w:rPr>
        <w:t>来。</w:t>
      </w:r>
      <w:r w:rsidR="003D44F0">
        <w:rPr>
          <w:rFonts w:cs="宋体" w:hint="eastAsia"/>
          <w:kern w:val="0"/>
          <w:szCs w:val="21"/>
        </w:rPr>
        <w:t>最后，常规</w:t>
      </w:r>
      <w:r w:rsidR="003D44F0" w:rsidRPr="003D44F0">
        <w:rPr>
          <w:rFonts w:cs="宋体" w:hint="eastAsia"/>
          <w:kern w:val="0"/>
          <w:szCs w:val="21"/>
        </w:rPr>
        <w:t>算法模型的实现是找到一个输入到输出的函数映射，对于</w:t>
      </w:r>
      <w:r w:rsidR="00E22ABC">
        <w:rPr>
          <w:rFonts w:cs="宋体" w:hint="eastAsia"/>
          <w:kern w:val="0"/>
          <w:szCs w:val="21"/>
        </w:rPr>
        <w:t>轨迹预测的模型来说，其对应着一个序列到序列的映射，常规模型或</w:t>
      </w:r>
      <w:r w:rsidR="003D44F0" w:rsidRPr="003D44F0">
        <w:rPr>
          <w:rFonts w:cs="宋体" w:hint="eastAsia"/>
          <w:kern w:val="0"/>
          <w:szCs w:val="21"/>
        </w:rPr>
        <w:t>训练方式容易</w:t>
      </w:r>
      <w:r w:rsidR="001C6B3A">
        <w:rPr>
          <w:rFonts w:cs="宋体" w:hint="eastAsia"/>
          <w:kern w:val="0"/>
          <w:szCs w:val="21"/>
        </w:rPr>
        <w:t>使模型预测结果陷入平均状态（预测结果倾向于预测一种折中的轨迹），</w:t>
      </w:r>
      <w:r w:rsidR="003D44F0" w:rsidRPr="003D44F0">
        <w:rPr>
          <w:rFonts w:cs="宋体" w:hint="eastAsia"/>
          <w:kern w:val="0"/>
          <w:szCs w:val="21"/>
        </w:rPr>
        <w:t>显然使用常规的训练模型无法很</w:t>
      </w:r>
      <w:r w:rsidR="00E22ABC">
        <w:rPr>
          <w:rFonts w:cs="宋体" w:hint="eastAsia"/>
          <w:kern w:val="0"/>
          <w:szCs w:val="21"/>
        </w:rPr>
        <w:t>好地对</w:t>
      </w:r>
      <w:ins w:id="34" w:author="Admin" w:date="2021-01-13T20:32:00Z">
        <w:r w:rsidR="00794F82">
          <w:rPr>
            <w:rFonts w:cs="宋体" w:hint="eastAsia"/>
            <w:kern w:val="0"/>
            <w:szCs w:val="21"/>
          </w:rPr>
          <w:t>类似智能体</w:t>
        </w:r>
      </w:ins>
      <w:del w:id="35" w:author="Admin" w:date="2021-01-13T20:32:00Z">
        <w:r w:rsidR="00E22ABC" w:rsidDel="00794F82">
          <w:rPr>
            <w:rFonts w:cs="宋体" w:hint="eastAsia"/>
            <w:kern w:val="0"/>
            <w:szCs w:val="21"/>
          </w:rPr>
          <w:delText>行人</w:delText>
        </w:r>
      </w:del>
      <w:r w:rsidR="00E22ABC">
        <w:rPr>
          <w:rFonts w:cs="宋体" w:hint="eastAsia"/>
          <w:kern w:val="0"/>
          <w:szCs w:val="21"/>
        </w:rPr>
        <w:t>轨迹进行有效地</w:t>
      </w:r>
      <w:r w:rsidR="003D44F0" w:rsidRPr="003D44F0">
        <w:rPr>
          <w:rFonts w:cs="宋体" w:hint="eastAsia"/>
          <w:kern w:val="0"/>
          <w:szCs w:val="21"/>
        </w:rPr>
        <w:t>预测。</w:t>
      </w:r>
      <w:r w:rsidR="00773EFF">
        <w:rPr>
          <w:rFonts w:cs="宋体" w:hint="eastAsia"/>
          <w:kern w:val="0"/>
          <w:szCs w:val="21"/>
        </w:rPr>
        <w:t>最后，机动车以及非机动车需要在符合交通规则的情况下行驶，其对于交通规则和道路状况的敏感程度相较于行人更为敏感，因此相较于行人的高随机性和高动态性，机动车以及非机动车</w:t>
      </w:r>
      <w:r w:rsidR="00164F50">
        <w:rPr>
          <w:rFonts w:cs="宋体" w:hint="eastAsia"/>
          <w:kern w:val="0"/>
          <w:szCs w:val="21"/>
        </w:rPr>
        <w:t>又具有一定的确定性。</w:t>
      </w:r>
      <w:r w:rsidR="00164F50" w:rsidRPr="00164F50">
        <w:rPr>
          <w:rFonts w:cs="宋体" w:hint="eastAsia"/>
          <w:kern w:val="0"/>
          <w:szCs w:val="21"/>
        </w:rPr>
        <w:t>因此寻求一个在智能交通场景中对所有交通参与者进行精准</w:t>
      </w:r>
      <w:r w:rsidR="00164F50">
        <w:rPr>
          <w:rFonts w:cs="宋体" w:hint="eastAsia"/>
          <w:kern w:val="0"/>
          <w:szCs w:val="21"/>
        </w:rPr>
        <w:t>的轨迹</w:t>
      </w:r>
      <w:r w:rsidR="00164F50" w:rsidRPr="00164F50">
        <w:rPr>
          <w:rFonts w:cs="宋体" w:hint="eastAsia"/>
          <w:kern w:val="0"/>
          <w:szCs w:val="21"/>
        </w:rPr>
        <w:t>预测是困难的。</w:t>
      </w:r>
    </w:p>
    <w:p w14:paraId="1D7CEE23" w14:textId="53DC3519" w:rsidR="00E22ABC" w:rsidRDefault="00794F82" w:rsidP="000105E0">
      <w:pPr>
        <w:spacing w:line="360" w:lineRule="auto"/>
        <w:ind w:firstLineChars="200" w:firstLine="420"/>
        <w:rPr>
          <w:rFonts w:cs="宋体"/>
          <w:kern w:val="0"/>
          <w:szCs w:val="21"/>
        </w:rPr>
      </w:pPr>
      <w:ins w:id="36" w:author="Admin" w:date="2021-01-13T20:33:00Z">
        <w:r>
          <w:rPr>
            <w:rFonts w:cs="宋体" w:hint="eastAsia"/>
            <w:kern w:val="0"/>
            <w:szCs w:val="21"/>
          </w:rPr>
          <w:t>交通环境中智能体</w:t>
        </w:r>
      </w:ins>
      <w:del w:id="37" w:author="Admin" w:date="2021-01-13T20:33:00Z">
        <w:r w:rsidR="00E22ABC" w:rsidDel="00794F82">
          <w:rPr>
            <w:rFonts w:cs="宋体" w:hint="eastAsia"/>
            <w:kern w:val="0"/>
            <w:szCs w:val="21"/>
          </w:rPr>
          <w:delText>行人</w:delText>
        </w:r>
      </w:del>
      <w:r w:rsidR="00E22ABC">
        <w:rPr>
          <w:rFonts w:cs="宋体" w:hint="eastAsia"/>
          <w:kern w:val="0"/>
          <w:szCs w:val="21"/>
        </w:rPr>
        <w:t>轨迹高动态性、随机性以及与交通环境智能体之间复杂的交互使得</w:t>
      </w:r>
      <w:r w:rsidR="00E22ABC" w:rsidRPr="00E22ABC">
        <w:rPr>
          <w:rFonts w:cs="宋体" w:hint="eastAsia"/>
          <w:kern w:val="0"/>
          <w:szCs w:val="21"/>
        </w:rPr>
        <w:t>轨迹预测问题充满挑战，但是对</w:t>
      </w:r>
      <w:ins w:id="38" w:author="Admin" w:date="2021-01-13T20:33:00Z">
        <w:r>
          <w:rPr>
            <w:rFonts w:cs="宋体" w:hint="eastAsia"/>
            <w:kern w:val="0"/>
            <w:szCs w:val="21"/>
          </w:rPr>
          <w:t>智能体</w:t>
        </w:r>
      </w:ins>
      <w:del w:id="39" w:author="Admin" w:date="2021-01-13T20:33:00Z">
        <w:r w:rsidR="00E22ABC" w:rsidRPr="00E22ABC" w:rsidDel="00794F82">
          <w:rPr>
            <w:rFonts w:cs="宋体" w:hint="eastAsia"/>
            <w:kern w:val="0"/>
            <w:szCs w:val="21"/>
          </w:rPr>
          <w:delText>行人</w:delText>
        </w:r>
      </w:del>
      <w:r w:rsidR="00E22ABC" w:rsidRPr="00E22ABC">
        <w:rPr>
          <w:rFonts w:cs="宋体" w:hint="eastAsia"/>
          <w:kern w:val="0"/>
          <w:szCs w:val="21"/>
        </w:rPr>
        <w:t>轨迹进行长时间的预测仍</w:t>
      </w:r>
      <w:r w:rsidR="005D4A68">
        <w:rPr>
          <w:rFonts w:cs="宋体" w:hint="eastAsia"/>
          <w:kern w:val="0"/>
          <w:szCs w:val="21"/>
        </w:rPr>
        <w:t>有必要，这对实现自动驾驶汽车的主动规划和决策</w:t>
      </w:r>
      <w:r w:rsidR="009178C3" w:rsidRPr="004748FA">
        <w:rPr>
          <w:rFonts w:hint="eastAsia"/>
          <w:vertAlign w:val="superscript"/>
        </w:rPr>
        <w:t>[</w:t>
      </w:r>
      <w:r w:rsidR="009178C3">
        <w:rPr>
          <w:vertAlign w:val="superscript"/>
        </w:rPr>
        <w:t>4</w:t>
      </w:r>
      <w:r w:rsidR="009178C3" w:rsidRPr="004748FA">
        <w:rPr>
          <w:vertAlign w:val="superscript"/>
        </w:rPr>
        <w:t>]</w:t>
      </w:r>
      <w:r w:rsidR="005D4A68">
        <w:rPr>
          <w:rFonts w:cs="宋体" w:hint="eastAsia"/>
          <w:kern w:val="0"/>
          <w:szCs w:val="21"/>
        </w:rPr>
        <w:t>影响巨大。目前国内外有关</w:t>
      </w:r>
      <w:del w:id="40" w:author="Admin" w:date="2021-01-13T20:33:00Z">
        <w:r w:rsidR="005D4A68" w:rsidDel="00794F82">
          <w:rPr>
            <w:rFonts w:cs="宋体" w:hint="eastAsia"/>
            <w:kern w:val="0"/>
            <w:szCs w:val="21"/>
          </w:rPr>
          <w:delText>行人</w:delText>
        </w:r>
      </w:del>
      <w:r w:rsidR="005D4A68">
        <w:rPr>
          <w:rFonts w:cs="宋体" w:hint="eastAsia"/>
          <w:kern w:val="0"/>
          <w:szCs w:val="21"/>
        </w:rPr>
        <w:t>轨迹预测的研究与日俱增，对该领域的相关技术和文献进行综述十分必要。</w:t>
      </w:r>
      <w:r w:rsidR="00E22ABC" w:rsidRPr="00E22ABC">
        <w:rPr>
          <w:rFonts w:cs="宋体" w:hint="eastAsia"/>
          <w:kern w:val="0"/>
          <w:szCs w:val="21"/>
        </w:rPr>
        <w:t>本文对</w:t>
      </w:r>
      <w:del w:id="41" w:author="Admin" w:date="2021-01-13T20:33:00Z">
        <w:r w:rsidR="00E22ABC" w:rsidRPr="00E22ABC" w:rsidDel="00794F82">
          <w:rPr>
            <w:rFonts w:cs="宋体" w:hint="eastAsia"/>
            <w:kern w:val="0"/>
            <w:szCs w:val="21"/>
          </w:rPr>
          <w:delText>行人</w:delText>
        </w:r>
      </w:del>
      <w:r w:rsidR="00E22ABC" w:rsidRPr="00E22ABC">
        <w:rPr>
          <w:rFonts w:cs="宋体" w:hint="eastAsia"/>
          <w:kern w:val="0"/>
          <w:szCs w:val="21"/>
        </w:rPr>
        <w:t>轨迹预测的问题描述、研究挑战以及问题处理流程进行了梳理，对</w:t>
      </w:r>
      <w:del w:id="42" w:author="Admin" w:date="2021-01-13T20:33:00Z">
        <w:r w:rsidR="00E22ABC" w:rsidRPr="00E22ABC" w:rsidDel="00794F82">
          <w:rPr>
            <w:rFonts w:cs="宋体" w:hint="eastAsia"/>
            <w:kern w:val="0"/>
            <w:szCs w:val="21"/>
          </w:rPr>
          <w:delText>行人</w:delText>
        </w:r>
      </w:del>
      <w:r w:rsidR="00E22ABC" w:rsidRPr="00E22ABC">
        <w:rPr>
          <w:rFonts w:cs="宋体" w:hint="eastAsia"/>
          <w:kern w:val="0"/>
          <w:szCs w:val="21"/>
        </w:rPr>
        <w:t>轨迹预测</w:t>
      </w:r>
      <w:r w:rsidR="001C6B3A">
        <w:rPr>
          <w:rFonts w:cs="宋体" w:hint="eastAsia"/>
          <w:kern w:val="0"/>
          <w:szCs w:val="21"/>
        </w:rPr>
        <w:t>的研究进展，</w:t>
      </w:r>
      <w:r w:rsidR="005D4A68">
        <w:rPr>
          <w:rFonts w:cs="宋体" w:hint="eastAsia"/>
          <w:kern w:val="0"/>
          <w:szCs w:val="21"/>
        </w:rPr>
        <w:t>尤其是近几年的研究成果进行了综述。文中第二节给出了</w:t>
      </w:r>
      <w:r w:rsidR="00E22ABC" w:rsidRPr="00E22ABC">
        <w:rPr>
          <w:rFonts w:cs="宋体" w:hint="eastAsia"/>
          <w:kern w:val="0"/>
          <w:szCs w:val="21"/>
        </w:rPr>
        <w:t>轨迹预测问题的定义和流程描述。第三节对现有的轨迹预测算法进行了分类，</w:t>
      </w:r>
      <w:r w:rsidR="00884CF2">
        <w:rPr>
          <w:rFonts w:cs="宋体" w:hint="eastAsia"/>
          <w:kern w:val="0"/>
          <w:szCs w:val="21"/>
        </w:rPr>
        <w:t>并在此基础上简要地总结了</w:t>
      </w:r>
      <w:r w:rsidR="00E666C6">
        <w:rPr>
          <w:rFonts w:cs="宋体" w:hint="eastAsia"/>
          <w:kern w:val="0"/>
          <w:szCs w:val="21"/>
        </w:rPr>
        <w:t>基于浅层学习及</w:t>
      </w:r>
      <w:r w:rsidR="00E22ABC" w:rsidRPr="00E22ABC">
        <w:rPr>
          <w:rFonts w:cs="宋体" w:hint="eastAsia"/>
          <w:kern w:val="0"/>
          <w:szCs w:val="21"/>
        </w:rPr>
        <w:t>机器学习的方法，</w:t>
      </w:r>
      <w:r w:rsidR="00884CF2">
        <w:rPr>
          <w:rFonts w:cs="宋体" w:hint="eastAsia"/>
          <w:kern w:val="0"/>
          <w:szCs w:val="21"/>
        </w:rPr>
        <w:t>同时以发现问题为导向</w:t>
      </w:r>
      <w:r w:rsidR="00E22ABC" w:rsidRPr="00E22ABC">
        <w:rPr>
          <w:rFonts w:cs="宋体" w:hint="eastAsia"/>
          <w:kern w:val="0"/>
          <w:szCs w:val="21"/>
        </w:rPr>
        <w:t>，</w:t>
      </w:r>
      <w:r w:rsidR="00884CF2">
        <w:rPr>
          <w:rFonts w:cs="宋体" w:hint="eastAsia"/>
          <w:kern w:val="0"/>
          <w:szCs w:val="21"/>
        </w:rPr>
        <w:t>解决问题为目标，对</w:t>
      </w:r>
      <w:r w:rsidR="00E22ABC" w:rsidRPr="00E22ABC">
        <w:rPr>
          <w:rFonts w:cs="宋体" w:hint="eastAsia"/>
          <w:kern w:val="0"/>
          <w:szCs w:val="21"/>
        </w:rPr>
        <w:t>基于深度学习的</w:t>
      </w:r>
      <w:r w:rsidR="00164F50">
        <w:rPr>
          <w:rFonts w:cs="宋体" w:hint="eastAsia"/>
          <w:kern w:val="0"/>
          <w:szCs w:val="21"/>
        </w:rPr>
        <w:t>不同智能体的</w:t>
      </w:r>
      <w:r w:rsidR="00E22ABC" w:rsidRPr="00E22ABC">
        <w:rPr>
          <w:rFonts w:cs="宋体" w:hint="eastAsia"/>
          <w:kern w:val="0"/>
          <w:szCs w:val="21"/>
        </w:rPr>
        <w:t>轨迹预测方法</w:t>
      </w:r>
      <w:r w:rsidR="00164F50">
        <w:rPr>
          <w:rFonts w:cs="宋体" w:hint="eastAsia"/>
          <w:kern w:val="0"/>
          <w:szCs w:val="21"/>
        </w:rPr>
        <w:t>分别</w:t>
      </w:r>
      <w:r w:rsidR="00884CF2">
        <w:rPr>
          <w:rFonts w:cs="宋体" w:hint="eastAsia"/>
          <w:kern w:val="0"/>
          <w:szCs w:val="21"/>
        </w:rPr>
        <w:t>进行了详细地分析介绍</w:t>
      </w:r>
      <w:r w:rsidR="00E22ABC" w:rsidRPr="00E22ABC">
        <w:rPr>
          <w:rFonts w:cs="宋体" w:hint="eastAsia"/>
          <w:kern w:val="0"/>
          <w:szCs w:val="21"/>
        </w:rPr>
        <w:t>。第四节</w:t>
      </w:r>
      <w:r w:rsidR="009100EE">
        <w:rPr>
          <w:rFonts w:cs="宋体" w:hint="eastAsia"/>
          <w:kern w:val="0"/>
          <w:szCs w:val="21"/>
        </w:rPr>
        <w:t>介绍了目前业内主流的轨迹预测公开数据集，</w:t>
      </w:r>
      <w:r w:rsidR="00695DDB">
        <w:rPr>
          <w:rFonts w:cs="宋体" w:hint="eastAsia"/>
          <w:kern w:val="0"/>
          <w:szCs w:val="21"/>
        </w:rPr>
        <w:t>将</w:t>
      </w:r>
      <w:r w:rsidR="00AC193D">
        <w:rPr>
          <w:rFonts w:cs="宋体" w:hint="eastAsia"/>
          <w:kern w:val="0"/>
          <w:szCs w:val="21"/>
        </w:rPr>
        <w:t>一些轨迹预测算法</w:t>
      </w:r>
      <w:r w:rsidR="00E22ABC" w:rsidRPr="00E22ABC">
        <w:rPr>
          <w:rFonts w:cs="宋体" w:hint="eastAsia"/>
          <w:kern w:val="0"/>
          <w:szCs w:val="21"/>
        </w:rPr>
        <w:t>在数据集中</w:t>
      </w:r>
      <w:r w:rsidR="00AC193D">
        <w:rPr>
          <w:rFonts w:cs="宋体" w:hint="eastAsia"/>
          <w:kern w:val="0"/>
          <w:szCs w:val="21"/>
        </w:rPr>
        <w:t>进行测试</w:t>
      </w:r>
      <w:r w:rsidR="00695DDB">
        <w:rPr>
          <w:rFonts w:cs="宋体" w:hint="eastAsia"/>
          <w:kern w:val="0"/>
          <w:szCs w:val="21"/>
        </w:rPr>
        <w:t>后</w:t>
      </w:r>
      <w:r w:rsidR="00AC193D">
        <w:rPr>
          <w:rFonts w:cs="宋体" w:hint="eastAsia"/>
          <w:kern w:val="0"/>
          <w:szCs w:val="21"/>
        </w:rPr>
        <w:t>，对取得优异测试结果的方法进行分析和比较</w:t>
      </w:r>
      <w:r w:rsidR="00E666C6">
        <w:rPr>
          <w:rFonts w:cs="宋体" w:hint="eastAsia"/>
          <w:kern w:val="0"/>
          <w:szCs w:val="21"/>
        </w:rPr>
        <w:t>。第五节对</w:t>
      </w:r>
      <w:del w:id="43" w:author="Admin" w:date="2021-01-13T20:34:00Z">
        <w:r w:rsidR="00E666C6" w:rsidDel="00794F82">
          <w:rPr>
            <w:rFonts w:cs="宋体" w:hint="eastAsia"/>
            <w:kern w:val="0"/>
            <w:szCs w:val="21"/>
          </w:rPr>
          <w:delText>行人</w:delText>
        </w:r>
      </w:del>
      <w:r w:rsidR="00E666C6">
        <w:rPr>
          <w:rFonts w:cs="宋体" w:hint="eastAsia"/>
          <w:kern w:val="0"/>
          <w:szCs w:val="21"/>
        </w:rPr>
        <w:t>轨迹预测技术</w:t>
      </w:r>
      <w:r w:rsidR="00695DDB">
        <w:rPr>
          <w:rFonts w:cs="宋体" w:hint="eastAsia"/>
          <w:kern w:val="0"/>
          <w:szCs w:val="21"/>
        </w:rPr>
        <w:t>在今后发展</w:t>
      </w:r>
      <w:r w:rsidR="00E666C6">
        <w:rPr>
          <w:rFonts w:cs="宋体" w:hint="eastAsia"/>
          <w:kern w:val="0"/>
          <w:szCs w:val="21"/>
        </w:rPr>
        <w:t>面临的挑战和发展趋势进行</w:t>
      </w:r>
      <w:r w:rsidR="00D1023B">
        <w:rPr>
          <w:rFonts w:cs="宋体" w:hint="eastAsia"/>
          <w:kern w:val="0"/>
          <w:szCs w:val="21"/>
        </w:rPr>
        <w:t>了</w:t>
      </w:r>
      <w:r w:rsidR="00E666C6">
        <w:rPr>
          <w:rFonts w:cs="宋体" w:hint="eastAsia"/>
          <w:kern w:val="0"/>
          <w:szCs w:val="21"/>
        </w:rPr>
        <w:t>总结和展望。</w:t>
      </w:r>
    </w:p>
    <w:p w14:paraId="5CC88004" w14:textId="77777777" w:rsidR="00B7172B" w:rsidRDefault="00B7172B" w:rsidP="00B7172B">
      <w:pPr>
        <w:widowControl/>
        <w:spacing w:line="360" w:lineRule="auto"/>
        <w:jc w:val="left"/>
        <w:rPr>
          <w:rFonts w:cs="宋体"/>
          <w:b/>
          <w:color w:val="000000"/>
          <w:kern w:val="0"/>
          <w:sz w:val="28"/>
          <w:szCs w:val="28"/>
        </w:rPr>
      </w:pPr>
      <w:r>
        <w:rPr>
          <w:rFonts w:cs="宋体"/>
          <w:b/>
          <w:color w:val="000000"/>
          <w:kern w:val="0"/>
          <w:sz w:val="28"/>
          <w:szCs w:val="28"/>
        </w:rPr>
        <w:t xml:space="preserve">2 </w:t>
      </w:r>
      <w:r>
        <w:rPr>
          <w:rFonts w:cs="宋体" w:hint="eastAsia"/>
          <w:b/>
          <w:color w:val="000000"/>
          <w:kern w:val="0"/>
          <w:sz w:val="28"/>
          <w:szCs w:val="28"/>
        </w:rPr>
        <w:t xml:space="preserve"> </w:t>
      </w:r>
      <w:r>
        <w:rPr>
          <w:rFonts w:cs="宋体" w:hint="eastAsia"/>
          <w:b/>
          <w:color w:val="000000"/>
          <w:kern w:val="0"/>
          <w:sz w:val="28"/>
          <w:szCs w:val="28"/>
        </w:rPr>
        <w:t>轨迹预测的问题描述</w:t>
      </w:r>
    </w:p>
    <w:p w14:paraId="0396C234" w14:textId="10C2B0B9" w:rsidR="006D7F8E" w:rsidRPr="00F071EE" w:rsidRDefault="00B7172B" w:rsidP="00F071EE">
      <w:pPr>
        <w:spacing w:line="360" w:lineRule="auto"/>
        <w:ind w:firstLineChars="200" w:firstLine="420"/>
        <w:rPr>
          <w:rFonts w:cs="宋体"/>
          <w:kern w:val="0"/>
          <w:szCs w:val="21"/>
        </w:rPr>
      </w:pPr>
      <w:r>
        <w:rPr>
          <w:rFonts w:cs="宋体" w:hint="eastAsia"/>
          <w:kern w:val="0"/>
          <w:szCs w:val="21"/>
        </w:rPr>
        <w:t>预测问题的本质是根据得到的智能体</w:t>
      </w:r>
      <w:r w:rsidR="00164F50">
        <w:rPr>
          <w:rFonts w:cs="宋体" w:hint="eastAsia"/>
          <w:kern w:val="0"/>
          <w:szCs w:val="21"/>
        </w:rPr>
        <w:t>历史</w:t>
      </w:r>
      <w:r w:rsidRPr="00B7172B">
        <w:rPr>
          <w:rFonts w:cs="宋体" w:hint="eastAsia"/>
          <w:kern w:val="0"/>
          <w:szCs w:val="21"/>
        </w:rPr>
        <w:t>特征信息以及</w:t>
      </w:r>
      <w:r w:rsidR="00164F50">
        <w:rPr>
          <w:rFonts w:cs="宋体" w:hint="eastAsia"/>
          <w:kern w:val="0"/>
          <w:szCs w:val="21"/>
        </w:rPr>
        <w:t>所处的</w:t>
      </w:r>
      <w:r w:rsidRPr="00B7172B">
        <w:rPr>
          <w:rFonts w:cs="宋体" w:hint="eastAsia"/>
          <w:kern w:val="0"/>
          <w:szCs w:val="21"/>
        </w:rPr>
        <w:t>环境信息，推断出智能体未来时刻可能</w:t>
      </w:r>
      <w:r w:rsidR="00164F50">
        <w:rPr>
          <w:rFonts w:cs="宋体" w:hint="eastAsia"/>
          <w:kern w:val="0"/>
          <w:szCs w:val="21"/>
        </w:rPr>
        <w:t>出现</w:t>
      </w:r>
      <w:r w:rsidRPr="00B7172B">
        <w:rPr>
          <w:rFonts w:cs="宋体" w:hint="eastAsia"/>
          <w:kern w:val="0"/>
          <w:szCs w:val="21"/>
        </w:rPr>
        <w:t>的状态。而轨迹预测问题作为预测问题的子问题，可以被视为序列决策问题，即</w:t>
      </w:r>
      <w:r w:rsidR="00F555FB">
        <w:rPr>
          <w:rFonts w:cs="宋体" w:hint="eastAsia"/>
          <w:kern w:val="0"/>
          <w:szCs w:val="21"/>
        </w:rPr>
        <w:t>通过引入</w:t>
      </w:r>
      <w:ins w:id="44" w:author="Admin" w:date="2021-01-13T16:13:00Z">
        <w:r w:rsidR="001D1126">
          <w:rPr>
            <w:rFonts w:cs="宋体" w:hint="eastAsia"/>
            <w:kern w:val="0"/>
            <w:szCs w:val="21"/>
          </w:rPr>
          <w:t>智能体的</w:t>
        </w:r>
      </w:ins>
      <w:del w:id="45" w:author="Admin" w:date="2021-01-13T16:13:00Z">
        <w:r w:rsidR="00F555FB" w:rsidDel="001D1126">
          <w:rPr>
            <w:rFonts w:cs="宋体" w:hint="eastAsia"/>
            <w:kern w:val="0"/>
            <w:szCs w:val="21"/>
          </w:rPr>
          <w:delText>行人</w:delText>
        </w:r>
      </w:del>
      <w:r w:rsidR="00F555FB">
        <w:rPr>
          <w:rFonts w:cs="宋体" w:hint="eastAsia"/>
          <w:kern w:val="0"/>
          <w:szCs w:val="21"/>
        </w:rPr>
        <w:t>位置信息，自我运动历史信息</w:t>
      </w:r>
      <w:r w:rsidR="00164F50">
        <w:rPr>
          <w:rFonts w:cs="宋体" w:hint="eastAsia"/>
          <w:kern w:val="0"/>
          <w:szCs w:val="21"/>
        </w:rPr>
        <w:t>，所处的环境信息</w:t>
      </w:r>
      <w:r w:rsidR="00F555FB">
        <w:rPr>
          <w:rFonts w:cs="宋体" w:hint="eastAsia"/>
          <w:kern w:val="0"/>
          <w:szCs w:val="21"/>
        </w:rPr>
        <w:t>等，</w:t>
      </w:r>
      <w:r w:rsidRPr="00B7172B">
        <w:rPr>
          <w:rFonts w:cs="宋体" w:hint="eastAsia"/>
          <w:kern w:val="0"/>
          <w:szCs w:val="21"/>
        </w:rPr>
        <w:t>根据</w:t>
      </w:r>
      <w:del w:id="46" w:author="Admin" w:date="2021-01-13T16:13:00Z">
        <w:r w:rsidRPr="00B7172B" w:rsidDel="001D1126">
          <w:rPr>
            <w:rFonts w:cs="宋体" w:hint="eastAsia"/>
            <w:kern w:val="0"/>
            <w:szCs w:val="21"/>
          </w:rPr>
          <w:delText>行人</w:delText>
        </w:r>
      </w:del>
      <w:ins w:id="47" w:author="Admin" w:date="2021-01-13T16:13:00Z">
        <w:r w:rsidR="001D1126">
          <w:rPr>
            <w:rFonts w:cs="宋体" w:hint="eastAsia"/>
            <w:kern w:val="0"/>
            <w:szCs w:val="21"/>
          </w:rPr>
          <w:t>智能体</w:t>
        </w:r>
      </w:ins>
      <w:del w:id="48" w:author="Admin" w:date="2021-01-13T16:13:00Z">
        <w:r w:rsidR="00F555FB" w:rsidDel="001D1126">
          <w:rPr>
            <w:rFonts w:cs="宋体" w:hint="eastAsia"/>
            <w:kern w:val="0"/>
            <w:szCs w:val="21"/>
          </w:rPr>
          <w:delText>目标</w:delText>
        </w:r>
      </w:del>
      <w:r w:rsidR="00F555FB">
        <w:rPr>
          <w:rFonts w:cs="宋体" w:hint="eastAsia"/>
          <w:kern w:val="0"/>
          <w:szCs w:val="21"/>
        </w:rPr>
        <w:t>在</w:t>
      </w:r>
      <w:r w:rsidRPr="00B7172B">
        <w:rPr>
          <w:rFonts w:cs="宋体" w:hint="eastAsia"/>
          <w:kern w:val="0"/>
          <w:szCs w:val="21"/>
        </w:rPr>
        <w:t>过去</w:t>
      </w:r>
      <w:r w:rsidR="00F555FB">
        <w:rPr>
          <w:rFonts w:cs="宋体" w:hint="eastAsia"/>
          <w:kern w:val="0"/>
          <w:szCs w:val="21"/>
        </w:rPr>
        <w:t>时间段内的</w:t>
      </w:r>
      <w:r w:rsidR="00164F50">
        <w:rPr>
          <w:rFonts w:cs="宋体" w:hint="eastAsia"/>
          <w:kern w:val="0"/>
          <w:szCs w:val="21"/>
        </w:rPr>
        <w:t>状态</w:t>
      </w:r>
      <w:r w:rsidR="00F555FB">
        <w:rPr>
          <w:rFonts w:cs="宋体" w:hint="eastAsia"/>
          <w:kern w:val="0"/>
          <w:szCs w:val="21"/>
        </w:rPr>
        <w:t>来</w:t>
      </w:r>
      <w:r w:rsidRPr="00B7172B">
        <w:rPr>
          <w:rFonts w:cs="宋体" w:hint="eastAsia"/>
          <w:kern w:val="0"/>
          <w:szCs w:val="21"/>
        </w:rPr>
        <w:t>预测</w:t>
      </w:r>
      <w:r w:rsidR="00F555FB">
        <w:rPr>
          <w:rFonts w:cs="宋体" w:hint="eastAsia"/>
          <w:kern w:val="0"/>
          <w:szCs w:val="21"/>
        </w:rPr>
        <w:t>未来固定时刻的</w:t>
      </w:r>
      <w:r w:rsidR="00164F50">
        <w:rPr>
          <w:rFonts w:cs="宋体" w:hint="eastAsia"/>
          <w:kern w:val="0"/>
          <w:szCs w:val="21"/>
        </w:rPr>
        <w:t>状态（位置坐标，速度，行为等）</w:t>
      </w:r>
      <w:r w:rsidRPr="00B7172B">
        <w:rPr>
          <w:rFonts w:cs="宋体" w:hint="eastAsia"/>
          <w:kern w:val="0"/>
          <w:szCs w:val="21"/>
        </w:rPr>
        <w:t>。</w:t>
      </w:r>
    </w:p>
    <w:p w14:paraId="57283143" w14:textId="5871AEC9" w:rsidR="000D1887" w:rsidRPr="00206AFD" w:rsidRDefault="00F071EE" w:rsidP="000D1887">
      <w:pPr>
        <w:spacing w:line="360" w:lineRule="auto"/>
        <w:ind w:firstLineChars="200" w:firstLine="420"/>
        <w:rPr>
          <w:rFonts w:cs="宋体"/>
          <w:kern w:val="0"/>
          <w:szCs w:val="21"/>
        </w:rPr>
      </w:pPr>
      <w:r w:rsidRPr="00206AFD">
        <w:rPr>
          <w:rFonts w:cs="宋体" w:hint="eastAsia"/>
          <w:kern w:val="0"/>
          <w:szCs w:val="21"/>
        </w:rPr>
        <w:t>抽象来说，</w:t>
      </w:r>
      <w:r w:rsidR="006D7F8E" w:rsidRPr="00206AFD">
        <w:rPr>
          <w:rFonts w:cs="宋体" w:hint="eastAsia"/>
          <w:kern w:val="0"/>
          <w:szCs w:val="21"/>
        </w:rPr>
        <w:t>通常我们将</w:t>
      </w:r>
      <w:del w:id="49" w:author="Admin" w:date="2021-01-13T16:13:00Z">
        <w:r w:rsidR="006D7F8E" w:rsidRPr="00206AFD" w:rsidDel="001D1126">
          <w:rPr>
            <w:rFonts w:cs="宋体" w:hint="eastAsia"/>
            <w:kern w:val="0"/>
            <w:szCs w:val="21"/>
          </w:rPr>
          <w:delText>行人</w:delText>
        </w:r>
      </w:del>
      <w:r w:rsidR="006D7F8E" w:rsidRPr="00206AFD">
        <w:rPr>
          <w:rFonts w:cs="宋体" w:hint="eastAsia"/>
          <w:kern w:val="0"/>
          <w:szCs w:val="21"/>
        </w:rPr>
        <w:t>轨迹预测问题分为三个方面，如图</w:t>
      </w:r>
      <w:r w:rsidR="008E749B" w:rsidRPr="00206AFD">
        <w:rPr>
          <w:rFonts w:cs="宋体"/>
          <w:kern w:val="0"/>
          <w:szCs w:val="21"/>
        </w:rPr>
        <w:t>1</w:t>
      </w:r>
      <w:r w:rsidR="006D7F8E" w:rsidRPr="00206AFD">
        <w:rPr>
          <w:rFonts w:cs="宋体" w:hint="eastAsia"/>
          <w:kern w:val="0"/>
          <w:szCs w:val="21"/>
        </w:rPr>
        <w:t>所示。首先是来自外部的</w:t>
      </w:r>
      <w:r w:rsidR="004726D1" w:rsidRPr="00206AFD">
        <w:rPr>
          <w:rFonts w:cs="宋体" w:hint="eastAsia"/>
          <w:kern w:val="0"/>
          <w:szCs w:val="21"/>
        </w:rPr>
        <w:t>输入</w:t>
      </w:r>
      <w:r w:rsidR="0044455B" w:rsidRPr="00206AFD">
        <w:rPr>
          <w:rFonts w:cs="宋体" w:hint="eastAsia"/>
          <w:kern w:val="0"/>
          <w:szCs w:val="21"/>
        </w:rPr>
        <w:t>激励</w:t>
      </w:r>
      <w:r w:rsidR="004726D1" w:rsidRPr="00206AFD">
        <w:rPr>
          <w:rFonts w:cs="宋体" w:hint="eastAsia"/>
          <w:kern w:val="0"/>
          <w:szCs w:val="21"/>
        </w:rPr>
        <w:t>信息</w:t>
      </w:r>
      <w:r w:rsidR="000C2F3E" w:rsidRPr="00206AFD">
        <w:rPr>
          <w:rFonts w:cs="宋体" w:hint="eastAsia"/>
          <w:kern w:val="0"/>
          <w:szCs w:val="21"/>
        </w:rPr>
        <w:t>，</w:t>
      </w:r>
      <w:del w:id="50" w:author="Admin" w:date="2021-01-13T16:14:00Z">
        <w:r w:rsidR="000C2F3E" w:rsidRPr="00206AFD" w:rsidDel="001D1126">
          <w:rPr>
            <w:rFonts w:cs="宋体" w:hint="eastAsia"/>
            <w:kern w:val="0"/>
            <w:szCs w:val="21"/>
          </w:rPr>
          <w:delText>行人</w:delText>
        </w:r>
      </w:del>
      <w:r w:rsidR="0044455B" w:rsidRPr="00206AFD">
        <w:rPr>
          <w:rFonts w:cs="宋体" w:hint="eastAsia"/>
          <w:kern w:val="0"/>
          <w:szCs w:val="21"/>
        </w:rPr>
        <w:t>运动意图或</w:t>
      </w:r>
      <w:r w:rsidR="000C2F3E" w:rsidRPr="00206AFD">
        <w:rPr>
          <w:rFonts w:cs="宋体" w:hint="eastAsia"/>
          <w:kern w:val="0"/>
          <w:szCs w:val="21"/>
        </w:rPr>
        <w:t>外部环境</w:t>
      </w:r>
      <w:r w:rsidR="00DB5F3F" w:rsidRPr="00206AFD">
        <w:rPr>
          <w:rFonts w:cs="宋体" w:hint="eastAsia"/>
          <w:kern w:val="0"/>
          <w:szCs w:val="21"/>
        </w:rPr>
        <w:t>直接（间接）地</w:t>
      </w:r>
      <w:r w:rsidR="000C2F3E" w:rsidRPr="00206AFD">
        <w:rPr>
          <w:rFonts w:cs="宋体" w:hint="eastAsia"/>
          <w:kern w:val="0"/>
          <w:szCs w:val="21"/>
        </w:rPr>
        <w:t>影响着</w:t>
      </w:r>
      <w:ins w:id="51" w:author="Admin" w:date="2021-01-13T16:14:00Z">
        <w:r w:rsidR="001D1126">
          <w:rPr>
            <w:rFonts w:cs="宋体" w:hint="eastAsia"/>
            <w:kern w:val="0"/>
            <w:szCs w:val="21"/>
          </w:rPr>
          <w:t>智能体</w:t>
        </w:r>
      </w:ins>
      <w:del w:id="52" w:author="Admin" w:date="2021-01-13T16:14:00Z">
        <w:r w:rsidR="0044455B" w:rsidRPr="00206AFD" w:rsidDel="001D1126">
          <w:rPr>
            <w:rFonts w:cs="宋体" w:hint="eastAsia"/>
            <w:kern w:val="0"/>
            <w:szCs w:val="21"/>
          </w:rPr>
          <w:delText>行人</w:delText>
        </w:r>
      </w:del>
      <w:r w:rsidR="0044455B" w:rsidRPr="00206AFD">
        <w:rPr>
          <w:rFonts w:cs="宋体" w:hint="eastAsia"/>
          <w:kern w:val="0"/>
          <w:szCs w:val="21"/>
        </w:rPr>
        <w:t>的运动行为过程</w:t>
      </w:r>
      <w:r w:rsidR="00E004F1" w:rsidRPr="00206AFD">
        <w:rPr>
          <w:rFonts w:cs="宋体" w:hint="eastAsia"/>
          <w:kern w:val="0"/>
          <w:szCs w:val="21"/>
        </w:rPr>
        <w:t>，诸多预测方法很大程度上都依赖</w:t>
      </w:r>
      <w:ins w:id="53" w:author="Admin" w:date="2021-01-13T16:14:00Z">
        <w:r w:rsidR="001D1126">
          <w:rPr>
            <w:rFonts w:cs="宋体" w:hint="eastAsia"/>
            <w:kern w:val="0"/>
            <w:szCs w:val="21"/>
          </w:rPr>
          <w:t>智能体</w:t>
        </w:r>
      </w:ins>
      <w:del w:id="54" w:author="Admin" w:date="2021-01-13T16:14:00Z">
        <w:r w:rsidR="00E004F1" w:rsidRPr="00206AFD" w:rsidDel="001D1126">
          <w:rPr>
            <w:rFonts w:cs="宋体" w:hint="eastAsia"/>
            <w:kern w:val="0"/>
            <w:szCs w:val="21"/>
          </w:rPr>
          <w:delText>行人</w:delText>
        </w:r>
      </w:del>
      <w:r w:rsidR="00E004F1" w:rsidRPr="00206AFD">
        <w:rPr>
          <w:rFonts w:cs="宋体" w:hint="eastAsia"/>
          <w:kern w:val="0"/>
          <w:szCs w:val="21"/>
        </w:rPr>
        <w:t>运动</w:t>
      </w:r>
      <w:r w:rsidR="000C2F3E" w:rsidRPr="00206AFD">
        <w:rPr>
          <w:rFonts w:cs="宋体" w:hint="eastAsia"/>
          <w:kern w:val="0"/>
          <w:szCs w:val="21"/>
        </w:rPr>
        <w:t>的</w:t>
      </w:r>
      <w:r w:rsidR="00E004F1" w:rsidRPr="00206AFD">
        <w:rPr>
          <w:rFonts w:cs="宋体" w:hint="eastAsia"/>
          <w:kern w:val="0"/>
          <w:szCs w:val="21"/>
        </w:rPr>
        <w:t>历史信息</w:t>
      </w:r>
      <w:r w:rsidR="000C2F3E" w:rsidRPr="00206AFD">
        <w:rPr>
          <w:rFonts w:cs="宋体" w:hint="eastAsia"/>
          <w:kern w:val="0"/>
          <w:szCs w:val="21"/>
        </w:rPr>
        <w:t>和</w:t>
      </w:r>
      <w:r w:rsidR="00E004F1" w:rsidRPr="00206AFD">
        <w:rPr>
          <w:rFonts w:cs="宋体" w:hint="eastAsia"/>
          <w:kern w:val="0"/>
          <w:szCs w:val="21"/>
        </w:rPr>
        <w:t>运动学特征（位置，速度，</w:t>
      </w:r>
      <w:r w:rsidR="00E004F1" w:rsidRPr="00206AFD">
        <w:rPr>
          <w:rFonts w:cs="宋体" w:hint="eastAsia"/>
          <w:kern w:val="0"/>
          <w:szCs w:val="21"/>
        </w:rPr>
        <w:lastRenderedPageBreak/>
        <w:t>角速度</w:t>
      </w:r>
      <w:del w:id="55" w:author="Admin" w:date="2021-01-13T21:11:00Z">
        <w:r w:rsidR="00E004F1" w:rsidRPr="00206AFD" w:rsidDel="00C032F4">
          <w:rPr>
            <w:rFonts w:cs="宋体" w:hint="eastAsia"/>
            <w:kern w:val="0"/>
            <w:szCs w:val="21"/>
          </w:rPr>
          <w:delText>，人体关节角度</w:delText>
        </w:r>
      </w:del>
      <w:ins w:id="56" w:author="Admin" w:date="2021-01-13T21:11:00Z">
        <w:r w:rsidR="00C032F4">
          <w:rPr>
            <w:rFonts w:cs="宋体" w:hint="eastAsia"/>
            <w:kern w:val="0"/>
            <w:szCs w:val="21"/>
          </w:rPr>
          <w:t>及</w:t>
        </w:r>
      </w:ins>
      <w:del w:id="57" w:author="Admin" w:date="2021-01-13T21:11:00Z">
        <w:r w:rsidR="00E004F1" w:rsidRPr="00206AFD" w:rsidDel="00C032F4">
          <w:rPr>
            <w:rFonts w:cs="宋体" w:hint="eastAsia"/>
            <w:kern w:val="0"/>
            <w:szCs w:val="21"/>
          </w:rPr>
          <w:delText>等</w:delText>
        </w:r>
      </w:del>
      <w:r w:rsidR="004726D1" w:rsidRPr="00206AFD">
        <w:rPr>
          <w:rFonts w:cs="宋体" w:hint="eastAsia"/>
          <w:kern w:val="0"/>
          <w:szCs w:val="21"/>
        </w:rPr>
        <w:t>其他</w:t>
      </w:r>
      <w:r w:rsidR="00E004F1" w:rsidRPr="00206AFD">
        <w:rPr>
          <w:rFonts w:cs="宋体" w:hint="eastAsia"/>
          <w:kern w:val="0"/>
          <w:szCs w:val="21"/>
        </w:rPr>
        <w:t>属性），</w:t>
      </w:r>
      <w:r w:rsidR="00AC32C4" w:rsidRPr="00206AFD">
        <w:rPr>
          <w:rFonts w:cs="宋体" w:hint="eastAsia"/>
          <w:kern w:val="0"/>
          <w:szCs w:val="21"/>
        </w:rPr>
        <w:t>同时还</w:t>
      </w:r>
      <w:r w:rsidR="004726D1" w:rsidRPr="00206AFD">
        <w:rPr>
          <w:rFonts w:cs="宋体" w:hint="eastAsia"/>
          <w:kern w:val="0"/>
          <w:szCs w:val="21"/>
        </w:rPr>
        <w:t>存在一些其他形式的</w:t>
      </w:r>
      <w:r w:rsidR="00F9099B" w:rsidRPr="00206AFD">
        <w:rPr>
          <w:rFonts w:cs="宋体" w:hint="eastAsia"/>
          <w:kern w:val="0"/>
          <w:szCs w:val="21"/>
        </w:rPr>
        <w:t>环境信息输入</w:t>
      </w:r>
      <w:r w:rsidR="004726D1" w:rsidRPr="00206AFD">
        <w:rPr>
          <w:rFonts w:cs="宋体" w:hint="eastAsia"/>
          <w:kern w:val="0"/>
          <w:szCs w:val="21"/>
        </w:rPr>
        <w:t>（例如道路的</w:t>
      </w:r>
      <w:r w:rsidR="000C2F3E" w:rsidRPr="00206AFD">
        <w:rPr>
          <w:rFonts w:cs="宋体" w:hint="eastAsia"/>
          <w:kern w:val="0"/>
          <w:szCs w:val="21"/>
        </w:rPr>
        <w:t>几何场景</w:t>
      </w:r>
      <w:r w:rsidR="00AC32C4" w:rsidRPr="00206AFD">
        <w:rPr>
          <w:rFonts w:cs="宋体" w:hint="eastAsia"/>
          <w:kern w:val="0"/>
          <w:szCs w:val="21"/>
        </w:rPr>
        <w:t>、树木</w:t>
      </w:r>
      <w:r w:rsidR="004726D1" w:rsidRPr="00206AFD">
        <w:rPr>
          <w:rFonts w:cs="宋体" w:hint="eastAsia"/>
          <w:kern w:val="0"/>
          <w:szCs w:val="21"/>
        </w:rPr>
        <w:t>等</w:t>
      </w:r>
      <w:r w:rsidR="00AC32C4" w:rsidRPr="00206AFD">
        <w:rPr>
          <w:rFonts w:cs="宋体" w:hint="eastAsia"/>
          <w:kern w:val="0"/>
          <w:szCs w:val="21"/>
        </w:rPr>
        <w:t>静态物理信息以及人</w:t>
      </w:r>
      <w:r w:rsidR="00AC32C4" w:rsidRPr="00206AFD">
        <w:rPr>
          <w:rFonts w:cs="宋体" w:hint="eastAsia"/>
          <w:kern w:val="0"/>
          <w:szCs w:val="21"/>
        </w:rPr>
        <w:t>-</w:t>
      </w:r>
      <w:r w:rsidR="00AC32C4" w:rsidRPr="00206AFD">
        <w:rPr>
          <w:rFonts w:cs="宋体" w:hint="eastAsia"/>
          <w:kern w:val="0"/>
          <w:szCs w:val="21"/>
        </w:rPr>
        <w:t>车辆、人</w:t>
      </w:r>
      <w:r w:rsidR="00AC32C4" w:rsidRPr="00206AFD">
        <w:rPr>
          <w:rFonts w:cs="宋体" w:hint="eastAsia"/>
          <w:kern w:val="0"/>
          <w:szCs w:val="21"/>
        </w:rPr>
        <w:t>-</w:t>
      </w:r>
      <w:r w:rsidR="00AC32C4" w:rsidRPr="00206AFD">
        <w:rPr>
          <w:rFonts w:cs="宋体" w:hint="eastAsia"/>
          <w:kern w:val="0"/>
          <w:szCs w:val="21"/>
        </w:rPr>
        <w:t>人等移动交互信息</w:t>
      </w:r>
      <w:r w:rsidR="00DB5F3F" w:rsidRPr="00206AFD">
        <w:rPr>
          <w:rFonts w:cs="宋体" w:hint="eastAsia"/>
          <w:kern w:val="0"/>
          <w:szCs w:val="21"/>
        </w:rPr>
        <w:t>），</w:t>
      </w:r>
      <w:r w:rsidR="000C2F3E" w:rsidRPr="00206AFD">
        <w:rPr>
          <w:rFonts w:cs="宋体" w:hint="eastAsia"/>
          <w:kern w:val="0"/>
          <w:szCs w:val="21"/>
        </w:rPr>
        <w:t>而对于端到端的方法而言，实际上其主要依赖于原始的传感器数据序列。</w:t>
      </w:r>
      <w:r w:rsidR="00AC32C4" w:rsidRPr="00206AFD">
        <w:rPr>
          <w:rFonts w:cs="宋体" w:hint="eastAsia"/>
          <w:kern w:val="0"/>
          <w:szCs w:val="21"/>
        </w:rPr>
        <w:t>此外</w:t>
      </w:r>
      <w:del w:id="58" w:author="Admin" w:date="2021-01-13T16:14:00Z">
        <w:r w:rsidR="00AC32C4" w:rsidRPr="00206AFD" w:rsidDel="001D1126">
          <w:rPr>
            <w:rFonts w:cs="宋体" w:hint="eastAsia"/>
            <w:kern w:val="0"/>
            <w:szCs w:val="21"/>
          </w:rPr>
          <w:delText>行人</w:delText>
        </w:r>
      </w:del>
      <w:r w:rsidR="00AC32C4" w:rsidRPr="00206AFD">
        <w:rPr>
          <w:rFonts w:cs="宋体" w:hint="eastAsia"/>
          <w:kern w:val="0"/>
          <w:szCs w:val="21"/>
        </w:rPr>
        <w:t>轨迹预测的复杂性还来自于不同的社会行为</w:t>
      </w:r>
      <w:del w:id="59" w:author="Admin" w:date="2021-01-13T16:14:00Z">
        <w:r w:rsidR="00AC32C4" w:rsidRPr="00206AFD" w:rsidDel="001D1126">
          <w:rPr>
            <w:rFonts w:cs="宋体" w:hint="eastAsia"/>
            <w:kern w:val="0"/>
            <w:szCs w:val="21"/>
          </w:rPr>
          <w:delText>（</w:delText>
        </w:r>
        <w:r w:rsidR="000C2F3E" w:rsidRPr="00206AFD" w:rsidDel="001D1126">
          <w:rPr>
            <w:rFonts w:cs="宋体" w:hint="eastAsia"/>
            <w:kern w:val="0"/>
            <w:szCs w:val="21"/>
          </w:rPr>
          <w:delText>如</w:delText>
        </w:r>
        <w:r w:rsidR="00AC32C4" w:rsidRPr="00206AFD" w:rsidDel="001D1126">
          <w:rPr>
            <w:rFonts w:cs="宋体" w:hint="eastAsia"/>
            <w:kern w:val="0"/>
            <w:szCs w:val="21"/>
          </w:rPr>
          <w:delText>人群平行行走</w:delText>
        </w:r>
        <w:r w:rsidR="000C2F3E" w:rsidRPr="00206AFD" w:rsidDel="001D1126">
          <w:rPr>
            <w:rFonts w:cs="宋体" w:hint="eastAsia"/>
            <w:kern w:val="0"/>
            <w:szCs w:val="21"/>
          </w:rPr>
          <w:delText>或结伴行走，人群中避免碰撞以及</w:delText>
        </w:r>
        <w:r w:rsidR="00AC32C4" w:rsidRPr="00206AFD" w:rsidDel="001D1126">
          <w:rPr>
            <w:rFonts w:cs="宋体" w:hint="eastAsia"/>
            <w:kern w:val="0"/>
            <w:szCs w:val="21"/>
          </w:rPr>
          <w:delText>行人从不同方向汇集等）</w:delText>
        </w:r>
      </w:del>
      <w:r w:rsidR="006A63E5" w:rsidRPr="00206AFD">
        <w:rPr>
          <w:rFonts w:cs="宋体" w:hint="eastAsia"/>
          <w:kern w:val="0"/>
          <w:szCs w:val="21"/>
        </w:rPr>
        <w:t>，因此通俗来讲在进行</w:t>
      </w:r>
      <w:r w:rsidR="006A63E5" w:rsidRPr="00B7172B">
        <w:rPr>
          <w:rFonts w:cs="宋体" w:hint="eastAsia"/>
          <w:kern w:val="0"/>
          <w:szCs w:val="21"/>
        </w:rPr>
        <w:t>预测过程中一般还需要考虑</w:t>
      </w:r>
      <w:ins w:id="60" w:author="Admin" w:date="2021-01-13T16:15:00Z">
        <w:r w:rsidR="001D1126">
          <w:rPr>
            <w:rFonts w:cs="宋体" w:hint="eastAsia"/>
            <w:kern w:val="0"/>
            <w:szCs w:val="21"/>
          </w:rPr>
          <w:t>智能体</w:t>
        </w:r>
      </w:ins>
      <w:del w:id="61" w:author="Admin" w:date="2021-01-13T16:15:00Z">
        <w:r w:rsidR="006A63E5" w:rsidRPr="00B7172B" w:rsidDel="001D1126">
          <w:rPr>
            <w:rFonts w:cs="宋体" w:hint="eastAsia"/>
            <w:kern w:val="0"/>
            <w:szCs w:val="21"/>
          </w:rPr>
          <w:delText>行人</w:delText>
        </w:r>
      </w:del>
      <w:r w:rsidR="006A63E5" w:rsidRPr="00B7172B">
        <w:rPr>
          <w:rFonts w:cs="宋体" w:hint="eastAsia"/>
          <w:kern w:val="0"/>
          <w:szCs w:val="21"/>
        </w:rPr>
        <w:t>与环境（如障碍物）以及</w:t>
      </w:r>
      <w:r w:rsidR="00164F50">
        <w:rPr>
          <w:rFonts w:cs="宋体" w:hint="eastAsia"/>
          <w:kern w:val="0"/>
          <w:szCs w:val="21"/>
        </w:rPr>
        <w:t>不同</w:t>
      </w:r>
      <w:del w:id="62" w:author="Admin" w:date="2021-01-13T16:15:00Z">
        <w:r w:rsidR="006A63E5" w:rsidRPr="00B7172B" w:rsidDel="001D1126">
          <w:rPr>
            <w:rFonts w:cs="宋体" w:hint="eastAsia"/>
            <w:kern w:val="0"/>
            <w:szCs w:val="21"/>
          </w:rPr>
          <w:delText>行人与行人</w:delText>
        </w:r>
      </w:del>
      <w:ins w:id="63" w:author="Admin" w:date="2021-01-13T16:15:00Z">
        <w:r w:rsidR="001D1126">
          <w:rPr>
            <w:rFonts w:cs="宋体" w:hint="eastAsia"/>
            <w:kern w:val="0"/>
            <w:szCs w:val="21"/>
          </w:rPr>
          <w:t>智能体</w:t>
        </w:r>
      </w:ins>
      <w:r w:rsidR="00164F50">
        <w:rPr>
          <w:rFonts w:cs="宋体" w:hint="eastAsia"/>
          <w:kern w:val="0"/>
          <w:szCs w:val="21"/>
        </w:rPr>
        <w:t>和相同智能体</w:t>
      </w:r>
      <w:r w:rsidR="006A63E5" w:rsidRPr="00B7172B">
        <w:rPr>
          <w:rFonts w:cs="宋体" w:hint="eastAsia"/>
          <w:kern w:val="0"/>
          <w:szCs w:val="21"/>
        </w:rPr>
        <w:t>之间的</w:t>
      </w:r>
      <w:r w:rsidR="00164F50">
        <w:rPr>
          <w:rFonts w:cs="宋体" w:hint="eastAsia"/>
          <w:kern w:val="0"/>
          <w:szCs w:val="21"/>
        </w:rPr>
        <w:t>复杂</w:t>
      </w:r>
      <w:r w:rsidR="006A63E5" w:rsidRPr="00B7172B">
        <w:rPr>
          <w:rFonts w:cs="宋体" w:hint="eastAsia"/>
          <w:kern w:val="0"/>
          <w:szCs w:val="21"/>
        </w:rPr>
        <w:t>交互</w:t>
      </w:r>
      <w:r w:rsidR="006D7F8E" w:rsidRPr="00206AFD">
        <w:rPr>
          <w:rFonts w:cs="宋体" w:hint="eastAsia"/>
          <w:kern w:val="0"/>
          <w:szCs w:val="21"/>
        </w:rPr>
        <w:t>。</w:t>
      </w:r>
      <w:r w:rsidR="000C2F3E" w:rsidRPr="00206AFD">
        <w:rPr>
          <w:rFonts w:cs="宋体" w:hint="eastAsia"/>
          <w:kern w:val="0"/>
          <w:szCs w:val="21"/>
        </w:rPr>
        <w:t>其次对于</w:t>
      </w:r>
      <w:del w:id="64" w:author="Admin" w:date="2021-01-13T16:15:00Z">
        <w:r w:rsidR="000C2F3E" w:rsidRPr="00206AFD" w:rsidDel="001D1126">
          <w:rPr>
            <w:rFonts w:cs="宋体" w:hint="eastAsia"/>
            <w:kern w:val="0"/>
            <w:szCs w:val="21"/>
          </w:rPr>
          <w:delText>行人</w:delText>
        </w:r>
      </w:del>
      <w:r w:rsidR="000C2F3E" w:rsidRPr="00206AFD">
        <w:rPr>
          <w:rFonts w:cs="宋体" w:hint="eastAsia"/>
          <w:kern w:val="0"/>
          <w:szCs w:val="21"/>
        </w:rPr>
        <w:t>轨迹预测的建模方法来说，有基于运动学和动力学方法的参数化模型，有基于浅层学习和深度学习的方法，而基于学习的方法不一</w:t>
      </w:r>
      <w:r w:rsidR="00F9099B" w:rsidRPr="00206AFD">
        <w:rPr>
          <w:rFonts w:cs="宋体" w:hint="eastAsia"/>
          <w:kern w:val="0"/>
          <w:szCs w:val="21"/>
        </w:rPr>
        <w:t>，本文重点对</w:t>
      </w:r>
      <w:r w:rsidR="000C2F3E" w:rsidRPr="00206AFD">
        <w:rPr>
          <w:rFonts w:cs="宋体" w:hint="eastAsia"/>
          <w:kern w:val="0"/>
          <w:szCs w:val="21"/>
        </w:rPr>
        <w:t>该</w:t>
      </w:r>
      <w:r w:rsidR="00D67162" w:rsidRPr="00206AFD">
        <w:rPr>
          <w:rFonts w:cs="宋体" w:hint="eastAsia"/>
          <w:kern w:val="0"/>
          <w:szCs w:val="21"/>
        </w:rPr>
        <w:t>部分</w:t>
      </w:r>
      <w:r w:rsidR="00F9099B" w:rsidRPr="00206AFD">
        <w:rPr>
          <w:rFonts w:cs="宋体" w:hint="eastAsia"/>
          <w:kern w:val="0"/>
          <w:szCs w:val="21"/>
        </w:rPr>
        <w:t>类别方法</w:t>
      </w:r>
      <w:r w:rsidR="00D67162" w:rsidRPr="00206AFD">
        <w:rPr>
          <w:rFonts w:cs="宋体" w:hint="eastAsia"/>
          <w:kern w:val="0"/>
          <w:szCs w:val="21"/>
        </w:rPr>
        <w:t>进行归类，</w:t>
      </w:r>
      <w:r w:rsidR="000C2F3E" w:rsidRPr="00206AFD">
        <w:rPr>
          <w:rFonts w:cs="宋体" w:hint="eastAsia"/>
          <w:kern w:val="0"/>
          <w:szCs w:val="21"/>
        </w:rPr>
        <w:t>对模型</w:t>
      </w:r>
      <w:r w:rsidR="00D67162" w:rsidRPr="00206AFD">
        <w:rPr>
          <w:rFonts w:cs="宋体" w:hint="eastAsia"/>
          <w:kern w:val="0"/>
          <w:szCs w:val="21"/>
        </w:rPr>
        <w:t>优缺点</w:t>
      </w:r>
      <w:r w:rsidR="000C2F3E" w:rsidRPr="00206AFD">
        <w:rPr>
          <w:rFonts w:cs="宋体" w:hint="eastAsia"/>
          <w:kern w:val="0"/>
          <w:szCs w:val="21"/>
        </w:rPr>
        <w:t>和相似性进行对比分析</w:t>
      </w:r>
      <w:r w:rsidR="00D67162" w:rsidRPr="00206AFD">
        <w:rPr>
          <w:rFonts w:cs="宋体" w:hint="eastAsia"/>
          <w:kern w:val="0"/>
          <w:szCs w:val="21"/>
        </w:rPr>
        <w:t>，</w:t>
      </w:r>
      <w:r w:rsidR="000C2F3E" w:rsidRPr="00206AFD">
        <w:rPr>
          <w:rFonts w:cs="宋体" w:hint="eastAsia"/>
          <w:kern w:val="0"/>
          <w:szCs w:val="21"/>
        </w:rPr>
        <w:t>并</w:t>
      </w:r>
      <w:r w:rsidR="00D67162" w:rsidRPr="00206AFD">
        <w:rPr>
          <w:rFonts w:cs="宋体" w:hint="eastAsia"/>
          <w:kern w:val="0"/>
          <w:szCs w:val="21"/>
        </w:rPr>
        <w:t>对当前</w:t>
      </w:r>
      <w:r w:rsidR="000C2F3E" w:rsidRPr="00206AFD">
        <w:rPr>
          <w:rFonts w:cs="宋体" w:hint="eastAsia"/>
          <w:kern w:val="0"/>
          <w:szCs w:val="21"/>
        </w:rPr>
        <w:t>轨迹预测领域</w:t>
      </w:r>
      <w:r w:rsidR="00D67162" w:rsidRPr="00206AFD">
        <w:rPr>
          <w:rFonts w:cs="宋体" w:hint="eastAsia"/>
          <w:kern w:val="0"/>
          <w:szCs w:val="21"/>
        </w:rPr>
        <w:t>存在的问题与</w:t>
      </w:r>
      <w:r w:rsidR="000C2F3E" w:rsidRPr="00206AFD">
        <w:rPr>
          <w:rFonts w:cs="宋体" w:hint="eastAsia"/>
          <w:kern w:val="0"/>
          <w:szCs w:val="21"/>
        </w:rPr>
        <w:t>未来</w:t>
      </w:r>
      <w:r w:rsidR="00D67162" w:rsidRPr="00206AFD">
        <w:rPr>
          <w:rFonts w:cs="宋体" w:hint="eastAsia"/>
          <w:kern w:val="0"/>
          <w:szCs w:val="21"/>
        </w:rPr>
        <w:t>发展</w:t>
      </w:r>
      <w:r w:rsidR="000C2F3E" w:rsidRPr="00206AFD">
        <w:rPr>
          <w:rFonts w:cs="宋体" w:hint="eastAsia"/>
          <w:kern w:val="0"/>
          <w:szCs w:val="21"/>
        </w:rPr>
        <w:t>趋势进行</w:t>
      </w:r>
      <w:r w:rsidR="00164F50">
        <w:rPr>
          <w:rFonts w:cs="宋体" w:hint="eastAsia"/>
          <w:kern w:val="0"/>
          <w:szCs w:val="21"/>
        </w:rPr>
        <w:t>彻底的</w:t>
      </w:r>
      <w:r w:rsidR="000C2F3E" w:rsidRPr="00206AFD">
        <w:rPr>
          <w:rFonts w:cs="宋体" w:hint="eastAsia"/>
          <w:kern w:val="0"/>
          <w:szCs w:val="21"/>
        </w:rPr>
        <w:t>剖析和</w:t>
      </w:r>
      <w:r w:rsidR="00D67162" w:rsidRPr="00206AFD">
        <w:rPr>
          <w:rFonts w:cs="宋体" w:hint="eastAsia"/>
          <w:kern w:val="0"/>
          <w:szCs w:val="21"/>
        </w:rPr>
        <w:t>展望</w:t>
      </w:r>
      <w:r w:rsidR="00F9099B" w:rsidRPr="00206AFD">
        <w:rPr>
          <w:rFonts w:cs="宋体" w:hint="eastAsia"/>
          <w:kern w:val="0"/>
          <w:szCs w:val="21"/>
        </w:rPr>
        <w:t>。</w:t>
      </w:r>
      <w:r w:rsidR="00D67162" w:rsidRPr="00206AFD">
        <w:rPr>
          <w:rFonts w:cs="宋体" w:hint="eastAsia"/>
          <w:kern w:val="0"/>
          <w:szCs w:val="21"/>
        </w:rPr>
        <w:t>最后，采用不同的建模方法，就会</w:t>
      </w:r>
      <w:r w:rsidR="00F37637" w:rsidRPr="00206AFD">
        <w:rPr>
          <w:rFonts w:cs="宋体" w:hint="eastAsia"/>
          <w:kern w:val="0"/>
          <w:szCs w:val="21"/>
        </w:rPr>
        <w:t>使用不同的损失函数，</w:t>
      </w:r>
      <w:r w:rsidR="00D67162" w:rsidRPr="00206AFD">
        <w:rPr>
          <w:rFonts w:cs="宋体" w:hint="eastAsia"/>
          <w:kern w:val="0"/>
          <w:szCs w:val="21"/>
        </w:rPr>
        <w:t>产生不一样的预测结果，</w:t>
      </w:r>
      <w:r w:rsidR="00DF03B1" w:rsidRPr="00206AFD">
        <w:rPr>
          <w:rFonts w:cs="宋体" w:hint="eastAsia"/>
          <w:kern w:val="0"/>
          <w:szCs w:val="21"/>
        </w:rPr>
        <w:t>例如</w:t>
      </w:r>
      <w:r w:rsidR="00F37637" w:rsidRPr="00206AFD">
        <w:rPr>
          <w:rFonts w:cs="宋体" w:hint="eastAsia"/>
          <w:kern w:val="0"/>
          <w:szCs w:val="21"/>
        </w:rPr>
        <w:t>预测单条或多条</w:t>
      </w:r>
      <w:del w:id="65" w:author="Admin" w:date="2021-01-13T16:15:00Z">
        <w:r w:rsidR="00DF03B1" w:rsidRPr="00206AFD" w:rsidDel="001D1126">
          <w:rPr>
            <w:rFonts w:cs="宋体" w:hint="eastAsia"/>
            <w:kern w:val="0"/>
            <w:szCs w:val="21"/>
          </w:rPr>
          <w:delText>行人</w:delText>
        </w:r>
      </w:del>
      <w:r w:rsidR="00DF03B1" w:rsidRPr="00206AFD">
        <w:rPr>
          <w:rFonts w:cs="宋体" w:hint="eastAsia"/>
          <w:kern w:val="0"/>
          <w:szCs w:val="21"/>
        </w:rPr>
        <w:t>轨迹，</w:t>
      </w:r>
      <w:r w:rsidR="00F37637" w:rsidRPr="00206AFD">
        <w:rPr>
          <w:rFonts w:cs="宋体" w:hint="eastAsia"/>
          <w:kern w:val="0"/>
          <w:szCs w:val="21"/>
        </w:rPr>
        <w:t>预测</w:t>
      </w:r>
      <w:r w:rsidR="00DF03B1" w:rsidRPr="00206AFD">
        <w:rPr>
          <w:rFonts w:cs="宋体" w:hint="eastAsia"/>
          <w:kern w:val="0"/>
          <w:szCs w:val="21"/>
        </w:rPr>
        <w:t>网格的概率分布，</w:t>
      </w:r>
      <w:r w:rsidR="00F37637" w:rsidRPr="00206AFD">
        <w:rPr>
          <w:rFonts w:cs="宋体" w:hint="eastAsia"/>
          <w:kern w:val="0"/>
          <w:szCs w:val="21"/>
        </w:rPr>
        <w:t>预测</w:t>
      </w:r>
      <w:r w:rsidR="00DF03B1" w:rsidRPr="00206AFD">
        <w:rPr>
          <w:rFonts w:cs="宋体" w:hint="eastAsia"/>
          <w:kern w:val="0"/>
          <w:szCs w:val="21"/>
        </w:rPr>
        <w:t>代理状态上的</w:t>
      </w:r>
      <w:r w:rsidR="00F37637" w:rsidRPr="00206AFD">
        <w:rPr>
          <w:rFonts w:cs="宋体" w:hint="eastAsia"/>
          <w:kern w:val="0"/>
          <w:szCs w:val="21"/>
        </w:rPr>
        <w:t>双变量</w:t>
      </w:r>
      <w:r w:rsidR="00DF03B1" w:rsidRPr="00206AFD">
        <w:rPr>
          <w:rFonts w:cs="宋体" w:hint="eastAsia"/>
          <w:kern w:val="0"/>
          <w:szCs w:val="21"/>
        </w:rPr>
        <w:t>高斯分布或者基于图模型的运动模式等。</w:t>
      </w:r>
    </w:p>
    <w:p w14:paraId="60ED0D60" w14:textId="72D423F1" w:rsidR="008E749B" w:rsidRPr="001849F9" w:rsidRDefault="00C032F4" w:rsidP="001849F9">
      <w:pPr>
        <w:spacing w:line="360" w:lineRule="auto"/>
        <w:jc w:val="center"/>
        <w:rPr>
          <w:rFonts w:cs="宋体"/>
          <w:kern w:val="0"/>
          <w:szCs w:val="21"/>
        </w:rPr>
      </w:pPr>
      <w:r>
        <w:rPr>
          <w:rFonts w:cs="宋体"/>
          <w:kern w:val="0"/>
          <w:szCs w:val="21"/>
        </w:rPr>
        <w:object w:dxaOrig="13764" w:dyaOrig="5964" w14:anchorId="67CFB2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9.85pt;height:171.85pt" o:ole="">
            <v:imagedata r:id="rId8" o:title=""/>
          </v:shape>
          <o:OLEObject Type="Embed" ProgID="Visio.Drawing.15" ShapeID="_x0000_i1025" DrawAspect="Content" ObjectID="_1673274510" r:id="rId9"/>
        </w:object>
      </w:r>
    </w:p>
    <w:p w14:paraId="53FEB93B" w14:textId="4D7AF724" w:rsidR="006D7F8E" w:rsidRPr="00206AFD" w:rsidRDefault="006D7F8E" w:rsidP="006D7F8E">
      <w:pPr>
        <w:jc w:val="center"/>
      </w:pPr>
      <w:r w:rsidRPr="00206AFD">
        <w:rPr>
          <w:rFonts w:hint="eastAsia"/>
        </w:rPr>
        <w:t>图</w:t>
      </w:r>
      <w:r w:rsidR="008E749B" w:rsidRPr="00206AFD">
        <w:t>1</w:t>
      </w:r>
      <w:r w:rsidRPr="00206AFD">
        <w:rPr>
          <w:rFonts w:hint="eastAsia"/>
        </w:rPr>
        <w:t xml:space="preserve">　</w:t>
      </w:r>
      <w:del w:id="66" w:author="Admin" w:date="2021-01-13T16:15:00Z">
        <w:r w:rsidR="000E7A14" w:rsidRPr="00206AFD" w:rsidDel="001D1126">
          <w:rPr>
            <w:rFonts w:hint="eastAsia"/>
          </w:rPr>
          <w:delText>行人</w:delText>
        </w:r>
      </w:del>
      <w:r w:rsidR="000E7A14" w:rsidRPr="00206AFD">
        <w:rPr>
          <w:rFonts w:hint="eastAsia"/>
        </w:rPr>
        <w:t>轨迹预测问题的组成元素</w:t>
      </w:r>
    </w:p>
    <w:p w14:paraId="463EE64C" w14:textId="22D75F3C" w:rsidR="00453604" w:rsidRPr="0020403F" w:rsidRDefault="000E7A14" w:rsidP="008E749B">
      <w:pPr>
        <w:spacing w:line="360" w:lineRule="auto"/>
        <w:ind w:firstLineChars="200" w:firstLine="420"/>
        <w:jc w:val="left"/>
        <w:rPr>
          <w:rFonts w:cs="宋体"/>
          <w:kern w:val="0"/>
          <w:szCs w:val="21"/>
        </w:rPr>
      </w:pPr>
      <w:r>
        <w:rPr>
          <w:rFonts w:cs="宋体" w:hint="eastAsia"/>
          <w:kern w:val="0"/>
          <w:szCs w:val="21"/>
        </w:rPr>
        <w:t>具体而言，</w:t>
      </w:r>
      <w:r w:rsidR="00B7172B">
        <w:rPr>
          <w:rFonts w:cs="宋体" w:hint="eastAsia"/>
          <w:kern w:val="0"/>
          <w:szCs w:val="21"/>
        </w:rPr>
        <w:t>典型的轨迹预测问题的</w:t>
      </w:r>
      <w:r w:rsidR="00B7172B" w:rsidRPr="00B7172B">
        <w:rPr>
          <w:rFonts w:cs="宋体" w:hint="eastAsia"/>
          <w:kern w:val="0"/>
          <w:szCs w:val="21"/>
        </w:rPr>
        <w:t>步骤包括，前期数据集的获</w:t>
      </w:r>
      <w:r w:rsidR="00B7172B">
        <w:rPr>
          <w:rFonts w:cs="宋体" w:hint="eastAsia"/>
          <w:kern w:val="0"/>
          <w:szCs w:val="21"/>
        </w:rPr>
        <w:t>取，数据集的预处理和输入，特征的编码、提取和汇集，预测结果的输出</w:t>
      </w:r>
      <w:r w:rsidR="00B7172B" w:rsidRPr="00B7172B">
        <w:rPr>
          <w:rFonts w:cs="宋体" w:hint="eastAsia"/>
          <w:kern w:val="0"/>
          <w:szCs w:val="21"/>
        </w:rPr>
        <w:t>和轨迹预测的可视化，如图</w:t>
      </w:r>
      <w:r w:rsidR="008E749B">
        <w:rPr>
          <w:rFonts w:cs="宋体"/>
          <w:kern w:val="0"/>
          <w:szCs w:val="21"/>
        </w:rPr>
        <w:t>2</w:t>
      </w:r>
      <w:r w:rsidR="00B7172B" w:rsidRPr="00B7172B">
        <w:rPr>
          <w:rFonts w:cs="宋体" w:hint="eastAsia"/>
          <w:kern w:val="0"/>
          <w:szCs w:val="21"/>
        </w:rPr>
        <w:t>所示</w:t>
      </w:r>
      <w:r w:rsidR="008E749B">
        <w:rPr>
          <w:rFonts w:cs="宋体" w:hint="eastAsia"/>
          <w:kern w:val="0"/>
          <w:szCs w:val="21"/>
        </w:rPr>
        <w:t>。现有的轨迹预测方法一般默认相应场景的数据集已经完成，由数据集直</w:t>
      </w:r>
      <w:r w:rsidR="00B7172B" w:rsidRPr="00B7172B">
        <w:rPr>
          <w:rFonts w:cs="宋体" w:hint="eastAsia"/>
          <w:kern w:val="0"/>
          <w:szCs w:val="21"/>
        </w:rPr>
        <w:t>接提供轨迹信息或者场景信息。具体的常见公开数据集见下文第</w:t>
      </w:r>
      <w:r w:rsidR="00B7172B" w:rsidRPr="00B7172B">
        <w:rPr>
          <w:rFonts w:cs="宋体" w:hint="eastAsia"/>
          <w:kern w:val="0"/>
          <w:szCs w:val="21"/>
        </w:rPr>
        <w:t>4</w:t>
      </w:r>
      <w:r w:rsidR="00B7172B" w:rsidRPr="00B7172B">
        <w:rPr>
          <w:rFonts w:cs="宋体" w:hint="eastAsia"/>
          <w:kern w:val="0"/>
          <w:szCs w:val="21"/>
        </w:rPr>
        <w:t>节。</w:t>
      </w:r>
    </w:p>
    <w:p w14:paraId="74489D0A" w14:textId="77777777" w:rsidR="008307B9" w:rsidRDefault="00173BFD" w:rsidP="008307B9">
      <w:pPr>
        <w:jc w:val="center"/>
      </w:pPr>
      <w:r>
        <w:object w:dxaOrig="10296" w:dyaOrig="1031" w14:anchorId="699373C6">
          <v:shape id="_x0000_i1026" type="#_x0000_t75" style="width:381.85pt;height:39pt" o:ole="">
            <v:imagedata r:id="rId10" o:title=""/>
          </v:shape>
          <o:OLEObject Type="Embed" ProgID="Visio.Drawing.15" ShapeID="_x0000_i1026" DrawAspect="Content" ObjectID="_1673274511" r:id="rId11"/>
        </w:object>
      </w:r>
    </w:p>
    <w:p w14:paraId="20BD82B1" w14:textId="105DAF63" w:rsidR="00E666C6" w:rsidRDefault="00560986" w:rsidP="00560986">
      <w:pPr>
        <w:jc w:val="center"/>
      </w:pPr>
      <w:r w:rsidRPr="00774ADF">
        <w:rPr>
          <w:rFonts w:hint="eastAsia"/>
        </w:rPr>
        <w:t>图</w:t>
      </w:r>
      <w:r w:rsidR="008E749B">
        <w:t>2</w:t>
      </w:r>
      <w:r w:rsidRPr="00774ADF">
        <w:rPr>
          <w:rFonts w:hint="eastAsia"/>
        </w:rPr>
        <w:t xml:space="preserve">　</w:t>
      </w:r>
      <w:r>
        <w:rPr>
          <w:rFonts w:hint="eastAsia"/>
        </w:rPr>
        <w:t>轨迹预测问题的处理流程</w:t>
      </w:r>
    </w:p>
    <w:p w14:paraId="214B9619" w14:textId="77777777" w:rsidR="00560986" w:rsidRDefault="00560986" w:rsidP="00560986">
      <w:pPr>
        <w:widowControl/>
        <w:spacing w:line="360" w:lineRule="auto"/>
        <w:jc w:val="left"/>
        <w:rPr>
          <w:rFonts w:cs="宋体"/>
          <w:b/>
          <w:color w:val="000000"/>
          <w:kern w:val="0"/>
          <w:sz w:val="28"/>
          <w:szCs w:val="28"/>
        </w:rPr>
      </w:pPr>
      <w:r>
        <w:rPr>
          <w:rFonts w:cs="宋体"/>
          <w:b/>
          <w:color w:val="000000"/>
          <w:kern w:val="0"/>
          <w:sz w:val="28"/>
          <w:szCs w:val="28"/>
        </w:rPr>
        <w:t xml:space="preserve">3 </w:t>
      </w:r>
      <w:r>
        <w:rPr>
          <w:rFonts w:cs="宋体" w:hint="eastAsia"/>
          <w:b/>
          <w:color w:val="000000"/>
          <w:kern w:val="0"/>
          <w:sz w:val="28"/>
          <w:szCs w:val="28"/>
        </w:rPr>
        <w:t xml:space="preserve"> </w:t>
      </w:r>
      <w:r>
        <w:rPr>
          <w:rFonts w:cs="宋体" w:hint="eastAsia"/>
          <w:b/>
          <w:color w:val="000000"/>
          <w:kern w:val="0"/>
          <w:sz w:val="28"/>
          <w:szCs w:val="28"/>
        </w:rPr>
        <w:t>轨迹预测的技术分类</w:t>
      </w:r>
    </w:p>
    <w:p w14:paraId="3CFED10B" w14:textId="7BFE94AD" w:rsidR="00560986" w:rsidRDefault="0060029D" w:rsidP="0060029D">
      <w:pPr>
        <w:spacing w:line="360" w:lineRule="auto"/>
        <w:ind w:firstLineChars="200" w:firstLine="420"/>
        <w:rPr>
          <w:rFonts w:cs="宋体"/>
          <w:kern w:val="0"/>
          <w:szCs w:val="21"/>
        </w:rPr>
      </w:pPr>
      <w:r w:rsidRPr="0060029D">
        <w:rPr>
          <w:rFonts w:cs="宋体" w:hint="eastAsia"/>
          <w:kern w:val="0"/>
          <w:szCs w:val="21"/>
        </w:rPr>
        <w:t>20</w:t>
      </w:r>
      <w:r w:rsidRPr="0060029D">
        <w:rPr>
          <w:rFonts w:cs="宋体" w:hint="eastAsia"/>
          <w:kern w:val="0"/>
          <w:szCs w:val="21"/>
        </w:rPr>
        <w:t>世纪</w:t>
      </w:r>
      <w:r w:rsidRPr="0060029D">
        <w:rPr>
          <w:rFonts w:cs="宋体" w:hint="eastAsia"/>
          <w:kern w:val="0"/>
          <w:szCs w:val="21"/>
        </w:rPr>
        <w:t>90</w:t>
      </w:r>
      <w:r w:rsidR="00A96568">
        <w:rPr>
          <w:rFonts w:cs="宋体" w:hint="eastAsia"/>
          <w:kern w:val="0"/>
          <w:szCs w:val="21"/>
        </w:rPr>
        <w:t>年代以来，大量基于浅层学习的轨迹预测模型</w:t>
      </w:r>
      <w:r w:rsidRPr="0060029D">
        <w:rPr>
          <w:rFonts w:cs="宋体" w:hint="eastAsia"/>
          <w:kern w:val="0"/>
          <w:szCs w:val="21"/>
        </w:rPr>
        <w:t>率先被提出</w:t>
      </w:r>
      <w:r w:rsidR="00977326">
        <w:rPr>
          <w:rFonts w:cs="宋体" w:hint="eastAsia"/>
          <w:kern w:val="0"/>
          <w:szCs w:val="21"/>
        </w:rPr>
        <w:t>，</w:t>
      </w:r>
      <w:r w:rsidR="00A96568">
        <w:rPr>
          <w:rFonts w:cs="宋体" w:hint="eastAsia"/>
          <w:kern w:val="0"/>
          <w:szCs w:val="21"/>
        </w:rPr>
        <w:t>这些方法对计算</w:t>
      </w:r>
      <w:r w:rsidR="00A96568">
        <w:rPr>
          <w:rFonts w:cs="宋体" w:hint="eastAsia"/>
          <w:kern w:val="0"/>
          <w:szCs w:val="21"/>
        </w:rPr>
        <w:lastRenderedPageBreak/>
        <w:t>设备的算</w:t>
      </w:r>
      <w:r w:rsidR="00977326">
        <w:rPr>
          <w:rFonts w:cs="宋体" w:hint="eastAsia"/>
          <w:kern w:val="0"/>
          <w:szCs w:val="21"/>
        </w:rPr>
        <w:t>力要求比较大，</w:t>
      </w:r>
      <w:r w:rsidR="006F15DF">
        <w:rPr>
          <w:rFonts w:cs="宋体" w:hint="eastAsia"/>
          <w:kern w:val="0"/>
          <w:szCs w:val="21"/>
        </w:rPr>
        <w:t>且缺乏统一的评价标准，用于测试该模型的数据集也鱼龙混杂，质量参差不齐</w:t>
      </w:r>
      <w:r w:rsidRPr="0060029D">
        <w:rPr>
          <w:rFonts w:cs="宋体" w:hint="eastAsia"/>
          <w:kern w:val="0"/>
          <w:szCs w:val="21"/>
        </w:rPr>
        <w:t>，因此</w:t>
      </w:r>
      <w:r w:rsidR="006F15DF">
        <w:rPr>
          <w:rFonts w:cs="宋体" w:hint="eastAsia"/>
          <w:kern w:val="0"/>
          <w:szCs w:val="21"/>
        </w:rPr>
        <w:t>基于浅层学习的轨迹预测模型相关整理及</w:t>
      </w:r>
      <w:r w:rsidRPr="0060029D">
        <w:rPr>
          <w:rFonts w:cs="宋体" w:hint="eastAsia"/>
          <w:kern w:val="0"/>
          <w:szCs w:val="21"/>
        </w:rPr>
        <w:t>综述</w:t>
      </w:r>
      <w:r w:rsidR="006F15DF">
        <w:rPr>
          <w:rFonts w:cs="宋体" w:hint="eastAsia"/>
          <w:kern w:val="0"/>
          <w:szCs w:val="21"/>
        </w:rPr>
        <w:t>很少被研究者提出</w:t>
      </w:r>
      <w:r w:rsidRPr="0060029D">
        <w:rPr>
          <w:rFonts w:cs="宋体" w:hint="eastAsia"/>
          <w:kern w:val="0"/>
          <w:szCs w:val="21"/>
        </w:rPr>
        <w:t>。近十几年来，随着机器学习技术（尤其是深度学习技术）的兴起，由于递归神经网络在处</w:t>
      </w:r>
      <w:r w:rsidR="00BF6C40">
        <w:rPr>
          <w:rFonts w:cs="宋体" w:hint="eastAsia"/>
          <w:kern w:val="0"/>
          <w:szCs w:val="21"/>
        </w:rPr>
        <w:t>理时序数据上优异的性能，基于递归神经网络的时序预测模型层出不穷</w:t>
      </w:r>
      <w:r w:rsidRPr="0060029D">
        <w:rPr>
          <w:rFonts w:cs="宋体" w:hint="eastAsia"/>
          <w:kern w:val="0"/>
          <w:szCs w:val="21"/>
        </w:rPr>
        <w:t>。下面本文将对国内外主要的</w:t>
      </w:r>
      <w:del w:id="67" w:author="Admin" w:date="2021-01-13T16:15:00Z">
        <w:r w:rsidRPr="0060029D" w:rsidDel="001D1126">
          <w:rPr>
            <w:rFonts w:cs="宋体" w:hint="eastAsia"/>
            <w:kern w:val="0"/>
            <w:szCs w:val="21"/>
          </w:rPr>
          <w:delText>行人</w:delText>
        </w:r>
      </w:del>
      <w:r w:rsidRPr="0060029D">
        <w:rPr>
          <w:rFonts w:cs="宋体" w:hint="eastAsia"/>
          <w:kern w:val="0"/>
          <w:szCs w:val="21"/>
        </w:rPr>
        <w:t>轨迹预测算法进行分类综述。</w:t>
      </w:r>
    </w:p>
    <w:p w14:paraId="163850F1" w14:textId="45A5AE60" w:rsidR="0060029D" w:rsidRPr="00206AFD" w:rsidRDefault="00BF0B48" w:rsidP="0060029D">
      <w:pPr>
        <w:spacing w:line="360" w:lineRule="auto"/>
        <w:ind w:firstLineChars="200" w:firstLine="420"/>
        <w:rPr>
          <w:rFonts w:cs="宋体"/>
          <w:kern w:val="0"/>
          <w:szCs w:val="21"/>
        </w:rPr>
      </w:pPr>
      <w:r>
        <w:rPr>
          <w:rFonts w:cs="宋体" w:hint="eastAsia"/>
          <w:kern w:val="0"/>
          <w:szCs w:val="21"/>
        </w:rPr>
        <w:t>根据预测模型的建模方式，本文大致将</w:t>
      </w:r>
      <w:del w:id="68" w:author="Admin" w:date="2021-01-13T16:15:00Z">
        <w:r w:rsidDel="001D1126">
          <w:rPr>
            <w:rFonts w:cs="宋体" w:hint="eastAsia"/>
            <w:kern w:val="0"/>
            <w:szCs w:val="21"/>
          </w:rPr>
          <w:delText>行人</w:delText>
        </w:r>
      </w:del>
      <w:r>
        <w:rPr>
          <w:rFonts w:cs="宋体" w:hint="eastAsia"/>
          <w:kern w:val="0"/>
          <w:szCs w:val="21"/>
        </w:rPr>
        <w:t>轨迹预测算法分为基于浅层学习的方法和基于深度学习的方法。浅层学习中</w:t>
      </w:r>
      <w:r w:rsidR="0060029D" w:rsidRPr="0060029D">
        <w:rPr>
          <w:rFonts w:cs="宋体" w:hint="eastAsia"/>
          <w:kern w:val="0"/>
          <w:szCs w:val="21"/>
        </w:rPr>
        <w:t>基于运动学的方法是最早应用在轨迹预测领域的，这类方法</w:t>
      </w:r>
      <w:r>
        <w:rPr>
          <w:rFonts w:cs="宋体" w:hint="eastAsia"/>
          <w:kern w:val="0"/>
          <w:szCs w:val="21"/>
        </w:rPr>
        <w:t>一般需要对</w:t>
      </w:r>
      <w:ins w:id="69" w:author="Admin" w:date="2021-01-13T16:16:00Z">
        <w:r w:rsidR="00903639">
          <w:rPr>
            <w:rFonts w:cs="宋体" w:hint="eastAsia"/>
            <w:kern w:val="0"/>
            <w:szCs w:val="21"/>
          </w:rPr>
          <w:t>智能体</w:t>
        </w:r>
      </w:ins>
      <w:del w:id="70" w:author="Admin" w:date="2021-01-13T16:16:00Z">
        <w:r w:rsidDel="001D1126">
          <w:rPr>
            <w:rFonts w:cs="宋体" w:hint="eastAsia"/>
            <w:kern w:val="0"/>
            <w:szCs w:val="21"/>
          </w:rPr>
          <w:delText>行人</w:delText>
        </w:r>
      </w:del>
      <w:r>
        <w:rPr>
          <w:rFonts w:cs="宋体" w:hint="eastAsia"/>
          <w:kern w:val="0"/>
          <w:szCs w:val="21"/>
        </w:rPr>
        <w:t>的运动学特征（</w:t>
      </w:r>
      <w:r w:rsidR="0060029D" w:rsidRPr="0060029D">
        <w:rPr>
          <w:rFonts w:cs="宋体" w:hint="eastAsia"/>
          <w:kern w:val="0"/>
          <w:szCs w:val="21"/>
        </w:rPr>
        <w:t>速度，位置和角速度等）进行</w:t>
      </w:r>
      <w:r>
        <w:rPr>
          <w:rFonts w:cs="宋体" w:hint="eastAsia"/>
          <w:kern w:val="0"/>
          <w:szCs w:val="21"/>
        </w:rPr>
        <w:t>建模并将其与贝叶斯滤波器、马尔卡夫网络</w:t>
      </w:r>
      <w:r w:rsidR="00164F50">
        <w:rPr>
          <w:rFonts w:cs="宋体" w:hint="eastAsia"/>
          <w:kern w:val="0"/>
          <w:szCs w:val="21"/>
        </w:rPr>
        <w:t>，卡尔曼滤波以及</w:t>
      </w:r>
      <w:r>
        <w:rPr>
          <w:rFonts w:cs="宋体" w:hint="eastAsia"/>
          <w:kern w:val="0"/>
          <w:szCs w:val="21"/>
        </w:rPr>
        <w:t>贝叶斯网络结合起来，</w:t>
      </w:r>
      <w:r w:rsidR="00D1505D">
        <w:rPr>
          <w:rFonts w:cs="宋体" w:hint="eastAsia"/>
          <w:kern w:val="0"/>
          <w:szCs w:val="21"/>
        </w:rPr>
        <w:t>将</w:t>
      </w:r>
      <w:r w:rsidR="0060029D" w:rsidRPr="0060029D">
        <w:rPr>
          <w:rFonts w:cs="宋体" w:hint="eastAsia"/>
          <w:kern w:val="0"/>
          <w:szCs w:val="21"/>
        </w:rPr>
        <w:t>当前状态传播到未来状态做预测。在基</w:t>
      </w:r>
      <w:r>
        <w:rPr>
          <w:rFonts w:cs="宋体" w:hint="eastAsia"/>
          <w:kern w:val="0"/>
          <w:szCs w:val="21"/>
        </w:rPr>
        <w:t>于深度学习的轨迹预测方法中，根据是否考虑</w:t>
      </w:r>
      <w:del w:id="71" w:author="Admin" w:date="2021-01-13T16:16:00Z">
        <w:r w:rsidDel="00903639">
          <w:rPr>
            <w:rFonts w:cs="宋体" w:hint="eastAsia"/>
            <w:kern w:val="0"/>
            <w:szCs w:val="21"/>
          </w:rPr>
          <w:delText>行人</w:delText>
        </w:r>
      </w:del>
      <w:ins w:id="72" w:author="Admin" w:date="2021-01-13T16:16:00Z">
        <w:r w:rsidR="00903639">
          <w:rPr>
            <w:rFonts w:cs="宋体" w:hint="eastAsia"/>
            <w:kern w:val="0"/>
            <w:szCs w:val="21"/>
          </w:rPr>
          <w:t>智能体</w:t>
        </w:r>
      </w:ins>
      <w:r>
        <w:rPr>
          <w:rFonts w:cs="宋体" w:hint="eastAsia"/>
          <w:kern w:val="0"/>
          <w:szCs w:val="21"/>
        </w:rPr>
        <w:t>之间的交互影响，可</w:t>
      </w:r>
      <w:r w:rsidR="0060029D" w:rsidRPr="0060029D">
        <w:rPr>
          <w:rFonts w:cs="宋体" w:hint="eastAsia"/>
          <w:kern w:val="0"/>
          <w:szCs w:val="21"/>
        </w:rPr>
        <w:t>将其划分为单轨迹预测</w:t>
      </w:r>
      <w:r>
        <w:rPr>
          <w:rFonts w:cs="宋体" w:hint="eastAsia"/>
          <w:kern w:val="0"/>
          <w:szCs w:val="21"/>
        </w:rPr>
        <w:t>模型和交互轨迹预测模型；根据是否预测生成确定性的</w:t>
      </w:r>
      <w:del w:id="73" w:author="Admin" w:date="2021-01-13T16:16:00Z">
        <w:r w:rsidDel="00903639">
          <w:rPr>
            <w:rFonts w:cs="宋体" w:hint="eastAsia"/>
            <w:kern w:val="0"/>
            <w:szCs w:val="21"/>
          </w:rPr>
          <w:delText>行人</w:delText>
        </w:r>
      </w:del>
      <w:r>
        <w:rPr>
          <w:rFonts w:cs="宋体" w:hint="eastAsia"/>
          <w:kern w:val="0"/>
          <w:szCs w:val="21"/>
        </w:rPr>
        <w:t>轨迹，又可划分为确定性轨迹预测模型和可接受的</w:t>
      </w:r>
      <w:r w:rsidR="0060029D" w:rsidRPr="0060029D">
        <w:rPr>
          <w:rFonts w:cs="宋体" w:hint="eastAsia"/>
          <w:kern w:val="0"/>
          <w:szCs w:val="21"/>
        </w:rPr>
        <w:t>轨迹预测模型。随着近十几年模型的提出和优化，目前基于</w:t>
      </w:r>
      <w:r w:rsidR="002036DB">
        <w:rPr>
          <w:rFonts w:cs="宋体" w:hint="eastAsia"/>
          <w:kern w:val="0"/>
          <w:szCs w:val="21"/>
        </w:rPr>
        <w:t>深度学习的轨迹预测方法日渐</w:t>
      </w:r>
      <w:r>
        <w:rPr>
          <w:rFonts w:cs="宋体" w:hint="eastAsia"/>
          <w:kern w:val="0"/>
          <w:szCs w:val="21"/>
        </w:rPr>
        <w:t>趋</w:t>
      </w:r>
      <w:r w:rsidR="002036DB">
        <w:rPr>
          <w:rFonts w:cs="宋体" w:hint="eastAsia"/>
          <w:kern w:val="0"/>
          <w:szCs w:val="21"/>
        </w:rPr>
        <w:t>于</w:t>
      </w:r>
      <w:r>
        <w:rPr>
          <w:rFonts w:cs="宋体" w:hint="eastAsia"/>
          <w:kern w:val="0"/>
          <w:szCs w:val="21"/>
        </w:rPr>
        <w:t>模块化，考虑和利用的信息也逐渐完善，</w:t>
      </w:r>
      <w:r w:rsidR="0060029D" w:rsidRPr="0060029D">
        <w:rPr>
          <w:rFonts w:cs="宋体" w:hint="eastAsia"/>
          <w:kern w:val="0"/>
          <w:szCs w:val="21"/>
        </w:rPr>
        <w:t>预测的精度和实时性也逐渐提高</w:t>
      </w:r>
      <w:r w:rsidR="0060029D">
        <w:rPr>
          <w:rFonts w:cs="宋体" w:hint="eastAsia"/>
          <w:kern w:val="0"/>
          <w:szCs w:val="21"/>
        </w:rPr>
        <w:t>。</w:t>
      </w:r>
      <w:r w:rsidR="007E493A" w:rsidRPr="00206AFD">
        <w:rPr>
          <w:rFonts w:cs="宋体" w:hint="eastAsia"/>
          <w:kern w:val="0"/>
          <w:szCs w:val="21"/>
        </w:rPr>
        <w:t>综上所述，</w:t>
      </w:r>
      <w:del w:id="74" w:author="Admin" w:date="2021-01-13T16:16:00Z">
        <w:r w:rsidR="007E493A" w:rsidRPr="00206AFD" w:rsidDel="00903639">
          <w:rPr>
            <w:rFonts w:cs="宋体" w:hint="eastAsia"/>
            <w:kern w:val="0"/>
            <w:szCs w:val="21"/>
          </w:rPr>
          <w:delText>行人</w:delText>
        </w:r>
      </w:del>
      <w:r w:rsidR="007E493A" w:rsidRPr="00206AFD">
        <w:rPr>
          <w:rFonts w:cs="宋体" w:hint="eastAsia"/>
          <w:kern w:val="0"/>
          <w:szCs w:val="21"/>
        </w:rPr>
        <w:t>轨迹预测方法分类如图</w:t>
      </w:r>
      <w:r w:rsidR="000C5850" w:rsidRPr="00206AFD">
        <w:rPr>
          <w:rFonts w:cs="宋体" w:hint="eastAsia"/>
          <w:kern w:val="0"/>
          <w:szCs w:val="21"/>
        </w:rPr>
        <w:t>3</w:t>
      </w:r>
      <w:r w:rsidR="007E493A" w:rsidRPr="00206AFD">
        <w:rPr>
          <w:rFonts w:cs="宋体" w:hint="eastAsia"/>
          <w:kern w:val="0"/>
          <w:szCs w:val="21"/>
        </w:rPr>
        <w:t>所示。</w:t>
      </w:r>
    </w:p>
    <w:p w14:paraId="6861B52B" w14:textId="100F5DA2" w:rsidR="007E493A" w:rsidRDefault="00903639" w:rsidP="000C5850">
      <w:pPr>
        <w:spacing w:line="360" w:lineRule="auto"/>
        <w:jc w:val="center"/>
        <w:rPr>
          <w:rFonts w:cs="宋体"/>
          <w:kern w:val="0"/>
          <w:szCs w:val="21"/>
        </w:rPr>
      </w:pPr>
      <w:r>
        <w:rPr>
          <w:rFonts w:cs="宋体"/>
          <w:kern w:val="0"/>
          <w:szCs w:val="21"/>
        </w:rPr>
        <w:object w:dxaOrig="8064" w:dyaOrig="3144" w14:anchorId="574D5E1C">
          <v:shape id="_x0000_i1027" type="#_x0000_t75" style="width:344.15pt;height:134.55pt" o:ole="">
            <v:imagedata r:id="rId12" o:title=""/>
          </v:shape>
          <o:OLEObject Type="Embed" ProgID="Visio.Drawing.15" ShapeID="_x0000_i1027" DrawAspect="Content" ObjectID="_1673274512" r:id="rId13"/>
        </w:object>
      </w:r>
    </w:p>
    <w:p w14:paraId="127264A3" w14:textId="26F0E7D9" w:rsidR="000C5850" w:rsidRPr="00206AFD" w:rsidRDefault="000C5850" w:rsidP="000C5850">
      <w:pPr>
        <w:jc w:val="center"/>
      </w:pPr>
      <w:r w:rsidRPr="00206AFD">
        <w:rPr>
          <w:rFonts w:hint="eastAsia"/>
        </w:rPr>
        <w:t>图</w:t>
      </w:r>
      <w:r w:rsidRPr="00206AFD">
        <w:t>3</w:t>
      </w:r>
      <w:r w:rsidRPr="00206AFD">
        <w:rPr>
          <w:rFonts w:hint="eastAsia"/>
        </w:rPr>
        <w:t xml:space="preserve">　</w:t>
      </w:r>
      <w:del w:id="75" w:author="Admin" w:date="2021-01-13T16:17:00Z">
        <w:r w:rsidRPr="00206AFD" w:rsidDel="00903639">
          <w:rPr>
            <w:rFonts w:hint="eastAsia"/>
          </w:rPr>
          <w:delText>行人</w:delText>
        </w:r>
      </w:del>
      <w:r w:rsidRPr="00206AFD">
        <w:rPr>
          <w:rFonts w:hint="eastAsia"/>
        </w:rPr>
        <w:t>轨迹预测方法分类</w:t>
      </w:r>
    </w:p>
    <w:p w14:paraId="73921003" w14:textId="0C9784EA" w:rsidR="00910690" w:rsidRPr="00560986" w:rsidRDefault="0060029D" w:rsidP="00FB0E61">
      <w:pPr>
        <w:spacing w:line="360" w:lineRule="auto"/>
        <w:ind w:firstLineChars="200" w:firstLine="420"/>
        <w:rPr>
          <w:rFonts w:cs="宋体"/>
          <w:kern w:val="0"/>
          <w:szCs w:val="21"/>
        </w:rPr>
      </w:pPr>
      <w:r w:rsidRPr="0060029D">
        <w:rPr>
          <w:rFonts w:cs="宋体" w:hint="eastAsia"/>
          <w:kern w:val="0"/>
          <w:szCs w:val="21"/>
        </w:rPr>
        <w:t>实际上，一个好的轨迹预测模型往往需要综合利用不同的信息（轨迹信息，语义信息，</w:t>
      </w:r>
      <w:r w:rsidR="009378D9">
        <w:rPr>
          <w:rFonts w:cs="宋体" w:hint="eastAsia"/>
          <w:kern w:val="0"/>
          <w:szCs w:val="21"/>
        </w:rPr>
        <w:t>社交信息</w:t>
      </w:r>
      <w:r w:rsidRPr="0060029D">
        <w:rPr>
          <w:rFonts w:cs="宋体" w:hint="eastAsia"/>
          <w:kern w:val="0"/>
          <w:szCs w:val="21"/>
        </w:rPr>
        <w:t>）</w:t>
      </w:r>
      <w:r w:rsidR="009378D9">
        <w:rPr>
          <w:rFonts w:cs="宋体" w:hint="eastAsia"/>
          <w:kern w:val="0"/>
          <w:szCs w:val="21"/>
        </w:rPr>
        <w:t>等</w:t>
      </w:r>
      <w:r w:rsidRPr="0060029D">
        <w:rPr>
          <w:rFonts w:cs="宋体" w:hint="eastAsia"/>
          <w:kern w:val="0"/>
          <w:szCs w:val="21"/>
        </w:rPr>
        <w:t>，</w:t>
      </w:r>
      <w:r w:rsidR="00C10278">
        <w:rPr>
          <w:rFonts w:cs="宋体" w:hint="eastAsia"/>
          <w:kern w:val="0"/>
          <w:szCs w:val="21"/>
        </w:rPr>
        <w:t>因此很难从其诸多信息中的单一角度去区分预测模型的好坏</w:t>
      </w:r>
      <w:r w:rsidRPr="0060029D">
        <w:rPr>
          <w:rFonts w:cs="宋体" w:hint="eastAsia"/>
          <w:kern w:val="0"/>
          <w:szCs w:val="21"/>
        </w:rPr>
        <w:t>。</w:t>
      </w:r>
      <w:r w:rsidR="00C10278">
        <w:rPr>
          <w:rFonts w:cs="宋体" w:hint="eastAsia"/>
          <w:kern w:val="0"/>
          <w:szCs w:val="21"/>
        </w:rPr>
        <w:t>为了对现有的轨迹预测方法进行更加细致的梳理和归纳。</w:t>
      </w:r>
      <w:r w:rsidR="00FB0E61">
        <w:rPr>
          <w:rFonts w:cs="宋体" w:hint="eastAsia"/>
          <w:kern w:val="0"/>
          <w:szCs w:val="21"/>
        </w:rPr>
        <w:t>接下来本文将以预测模型的建模方式为主干，对轨迹预测方法进行总结</w:t>
      </w:r>
      <w:r w:rsidRPr="0060029D">
        <w:rPr>
          <w:rFonts w:cs="宋体" w:hint="eastAsia"/>
          <w:kern w:val="0"/>
          <w:szCs w:val="21"/>
        </w:rPr>
        <w:t>，</w:t>
      </w:r>
      <w:r w:rsidR="00CC7160">
        <w:rPr>
          <w:rFonts w:cs="宋体" w:hint="eastAsia"/>
          <w:kern w:val="0"/>
          <w:szCs w:val="21"/>
        </w:rPr>
        <w:t>同时以发现问题为导向</w:t>
      </w:r>
      <w:r w:rsidR="00CC7160" w:rsidRPr="00E22ABC">
        <w:rPr>
          <w:rFonts w:cs="宋体" w:hint="eastAsia"/>
          <w:kern w:val="0"/>
          <w:szCs w:val="21"/>
        </w:rPr>
        <w:t>，</w:t>
      </w:r>
      <w:r w:rsidR="00CC7160">
        <w:rPr>
          <w:rFonts w:cs="宋体" w:hint="eastAsia"/>
          <w:kern w:val="0"/>
          <w:szCs w:val="21"/>
        </w:rPr>
        <w:t>解决问题为目标</w:t>
      </w:r>
      <w:r w:rsidRPr="0060029D">
        <w:rPr>
          <w:rFonts w:cs="宋体" w:hint="eastAsia"/>
          <w:kern w:val="0"/>
          <w:szCs w:val="21"/>
        </w:rPr>
        <w:t>，对</w:t>
      </w:r>
      <w:r w:rsidR="00CC7160">
        <w:rPr>
          <w:rFonts w:cs="宋体" w:hint="eastAsia"/>
          <w:kern w:val="0"/>
          <w:szCs w:val="21"/>
        </w:rPr>
        <w:t>当前业界主流的轨迹预测</w:t>
      </w:r>
      <w:r w:rsidRPr="0060029D">
        <w:rPr>
          <w:rFonts w:cs="宋体" w:hint="eastAsia"/>
          <w:kern w:val="0"/>
          <w:szCs w:val="21"/>
        </w:rPr>
        <w:t>前沿算法进行详细</w:t>
      </w:r>
      <w:r w:rsidR="00CC7160">
        <w:rPr>
          <w:rFonts w:cs="宋体" w:hint="eastAsia"/>
          <w:kern w:val="0"/>
          <w:szCs w:val="21"/>
        </w:rPr>
        <w:t>地</w:t>
      </w:r>
      <w:r w:rsidRPr="0060029D">
        <w:rPr>
          <w:rFonts w:cs="宋体" w:hint="eastAsia"/>
          <w:kern w:val="0"/>
          <w:szCs w:val="21"/>
        </w:rPr>
        <w:t>介绍。</w:t>
      </w:r>
    </w:p>
    <w:p w14:paraId="1F36FF35" w14:textId="7070C232" w:rsidR="00D1505D" w:rsidRDefault="00D1505D" w:rsidP="00D1505D">
      <w:pPr>
        <w:rPr>
          <w:b/>
          <w:bCs/>
        </w:rPr>
      </w:pPr>
      <w:r>
        <w:rPr>
          <w:b/>
          <w:bCs/>
        </w:rPr>
        <w:t>3</w:t>
      </w:r>
      <w:r>
        <w:rPr>
          <w:rFonts w:hint="eastAsia"/>
          <w:b/>
          <w:bCs/>
        </w:rPr>
        <w:t xml:space="preserve">.1  </w:t>
      </w:r>
      <w:r>
        <w:rPr>
          <w:rFonts w:hint="eastAsia"/>
          <w:b/>
          <w:bCs/>
        </w:rPr>
        <w:t>基于浅层学习的轨迹预测</w:t>
      </w:r>
      <w:r w:rsidR="001D57A2">
        <w:rPr>
          <w:rFonts w:hint="eastAsia"/>
          <w:b/>
          <w:bCs/>
        </w:rPr>
        <w:t>方法</w:t>
      </w:r>
    </w:p>
    <w:p w14:paraId="20270CC0" w14:textId="31DF661F" w:rsidR="00D1505D" w:rsidRDefault="00D1505D" w:rsidP="00D1505D">
      <w:pPr>
        <w:spacing w:line="360" w:lineRule="auto"/>
        <w:ind w:firstLineChars="200" w:firstLine="420"/>
        <w:rPr>
          <w:rFonts w:cs="宋体"/>
          <w:kern w:val="0"/>
          <w:szCs w:val="21"/>
        </w:rPr>
      </w:pPr>
      <w:r w:rsidRPr="00D1505D">
        <w:rPr>
          <w:rFonts w:cs="宋体" w:hint="eastAsia"/>
          <w:kern w:val="0"/>
          <w:szCs w:val="21"/>
        </w:rPr>
        <w:t>最基本、最早出现的轨迹预测算法是利用基本的运动学模型（恒定速度</w:t>
      </w:r>
      <w:r w:rsidRPr="00D1505D">
        <w:rPr>
          <w:rFonts w:cs="宋体" w:hint="eastAsia"/>
          <w:kern w:val="0"/>
          <w:szCs w:val="21"/>
        </w:rPr>
        <w:t>/</w:t>
      </w:r>
      <w:r w:rsidRPr="00D1505D">
        <w:rPr>
          <w:rFonts w:cs="宋体" w:hint="eastAsia"/>
          <w:kern w:val="0"/>
          <w:szCs w:val="21"/>
        </w:rPr>
        <w:t>加速度</w:t>
      </w:r>
      <w:r w:rsidRPr="00D1505D">
        <w:rPr>
          <w:rFonts w:cs="宋体" w:hint="eastAsia"/>
          <w:kern w:val="0"/>
          <w:szCs w:val="21"/>
        </w:rPr>
        <w:t>/</w:t>
      </w:r>
      <w:r w:rsidRPr="00D1505D">
        <w:rPr>
          <w:rFonts w:cs="宋体" w:hint="eastAsia"/>
          <w:kern w:val="0"/>
          <w:szCs w:val="21"/>
        </w:rPr>
        <w:t>转弯）和贝叶斯滤波器或其扩展组</w:t>
      </w:r>
      <w:r>
        <w:rPr>
          <w:rFonts w:cs="宋体" w:hint="eastAsia"/>
          <w:kern w:val="0"/>
          <w:szCs w:val="21"/>
        </w:rPr>
        <w:t>合起来，将当前状态传播到未来状态</w:t>
      </w:r>
      <w:r w:rsidR="00E45ED4" w:rsidRPr="004748FA">
        <w:rPr>
          <w:rFonts w:hint="eastAsia"/>
          <w:vertAlign w:val="superscript"/>
        </w:rPr>
        <w:t>[</w:t>
      </w:r>
      <w:r w:rsidR="00E45ED4">
        <w:rPr>
          <w:vertAlign w:val="superscript"/>
        </w:rPr>
        <w:t>5</w:t>
      </w:r>
      <w:r w:rsidR="00E45ED4" w:rsidRPr="004748FA">
        <w:rPr>
          <w:vertAlign w:val="superscript"/>
        </w:rPr>
        <w:t>]</w:t>
      </w:r>
      <w:r>
        <w:rPr>
          <w:rFonts w:cs="宋体" w:hint="eastAsia"/>
          <w:kern w:val="0"/>
          <w:szCs w:val="21"/>
        </w:rPr>
        <w:t>。</w:t>
      </w:r>
      <w:r>
        <w:rPr>
          <w:rFonts w:cs="宋体" w:hint="eastAsia"/>
          <w:kern w:val="0"/>
          <w:szCs w:val="21"/>
        </w:rPr>
        <w:t>Schneider</w:t>
      </w:r>
      <w:r w:rsidR="005D4361">
        <w:rPr>
          <w:rFonts w:cs="宋体" w:hint="eastAsia"/>
          <w:kern w:val="0"/>
          <w:szCs w:val="21"/>
        </w:rPr>
        <w:t>等</w:t>
      </w:r>
      <w:r w:rsidR="00E45ED4" w:rsidRPr="004748FA">
        <w:rPr>
          <w:rFonts w:hint="eastAsia"/>
          <w:vertAlign w:val="superscript"/>
        </w:rPr>
        <w:t>[</w:t>
      </w:r>
      <w:r w:rsidR="00E45ED4">
        <w:rPr>
          <w:vertAlign w:val="superscript"/>
        </w:rPr>
        <w:t>6</w:t>
      </w:r>
      <w:r w:rsidR="00E45ED4" w:rsidRPr="004748FA">
        <w:rPr>
          <w:vertAlign w:val="superscript"/>
        </w:rPr>
        <w:t>]</w:t>
      </w:r>
      <w:r>
        <w:rPr>
          <w:rFonts w:cs="宋体" w:hint="eastAsia"/>
          <w:kern w:val="0"/>
          <w:szCs w:val="21"/>
        </w:rPr>
        <w:t>将基于单个运动学模型的方法与基于多个基本运动学模型的多模型交互的</w:t>
      </w:r>
      <w:r w:rsidRPr="00D1505D">
        <w:rPr>
          <w:rFonts w:cs="宋体" w:hint="eastAsia"/>
          <w:kern w:val="0"/>
          <w:szCs w:val="21"/>
        </w:rPr>
        <w:t>方法进行了比较，结果表</w:t>
      </w:r>
      <w:r w:rsidRPr="00D1505D">
        <w:rPr>
          <w:rFonts w:cs="宋体" w:hint="eastAsia"/>
          <w:kern w:val="0"/>
          <w:szCs w:val="21"/>
        </w:rPr>
        <w:lastRenderedPageBreak/>
        <w:t>明，多模型交互的方法可以将</w:t>
      </w:r>
      <w:del w:id="76" w:author="Admin" w:date="2021-01-13T20:41:00Z">
        <w:r w:rsidRPr="00D1505D" w:rsidDel="00794F82">
          <w:rPr>
            <w:rFonts w:cs="宋体" w:hint="eastAsia"/>
            <w:kern w:val="0"/>
            <w:szCs w:val="21"/>
          </w:rPr>
          <w:delText>行人</w:delText>
        </w:r>
      </w:del>
      <w:ins w:id="77" w:author="Admin" w:date="2021-01-13T20:41:00Z">
        <w:r w:rsidR="00794F82">
          <w:rPr>
            <w:rFonts w:cs="宋体" w:hint="eastAsia"/>
            <w:kern w:val="0"/>
            <w:szCs w:val="21"/>
          </w:rPr>
          <w:t>智能体</w:t>
        </w:r>
      </w:ins>
      <w:r w:rsidRPr="00D1505D">
        <w:rPr>
          <w:rFonts w:cs="宋体" w:hint="eastAsia"/>
          <w:kern w:val="0"/>
          <w:szCs w:val="21"/>
        </w:rPr>
        <w:t>橫向位置估计提高</w:t>
      </w:r>
      <w:r w:rsidRPr="00D1505D">
        <w:rPr>
          <w:rFonts w:cs="宋体" w:hint="eastAsia"/>
          <w:kern w:val="0"/>
          <w:szCs w:val="21"/>
        </w:rPr>
        <w:t>30</w:t>
      </w:r>
      <w:r w:rsidR="008B284E">
        <w:rPr>
          <w:rFonts w:cs="宋体"/>
          <w:kern w:val="0"/>
          <w:szCs w:val="21"/>
        </w:rPr>
        <w:t xml:space="preserve"> </w:t>
      </w:r>
      <w:r w:rsidR="008B284E">
        <w:rPr>
          <w:rFonts w:cs="宋体" w:hint="eastAsia"/>
          <w:kern w:val="0"/>
          <w:szCs w:val="21"/>
        </w:rPr>
        <w:t>cm</w:t>
      </w:r>
      <w:r w:rsidRPr="00D1505D">
        <w:rPr>
          <w:rFonts w:cs="宋体" w:hint="eastAsia"/>
          <w:kern w:val="0"/>
          <w:szCs w:val="21"/>
        </w:rPr>
        <w:t>。但是多模型的方法以恒</w:t>
      </w:r>
      <w:r>
        <w:rPr>
          <w:rFonts w:cs="宋体" w:hint="eastAsia"/>
          <w:kern w:val="0"/>
          <w:szCs w:val="21"/>
        </w:rPr>
        <w:t>定速度为假设，</w:t>
      </w:r>
      <w:r w:rsidR="00AB1BB8" w:rsidRPr="00392B42">
        <w:rPr>
          <w:rFonts w:cs="宋体" w:hint="eastAsia"/>
          <w:color w:val="000000" w:themeColor="text1"/>
          <w:kern w:val="0"/>
          <w:szCs w:val="21"/>
        </w:rPr>
        <w:t>这显然不符合实际情况</w:t>
      </w:r>
      <w:r w:rsidR="00AB1BB8">
        <w:rPr>
          <w:rFonts w:cs="宋体" w:hint="eastAsia"/>
          <w:kern w:val="0"/>
          <w:szCs w:val="21"/>
        </w:rPr>
        <w:t>，还</w:t>
      </w:r>
      <w:r>
        <w:rPr>
          <w:rFonts w:cs="宋体" w:hint="eastAsia"/>
          <w:kern w:val="0"/>
          <w:szCs w:val="21"/>
        </w:rPr>
        <w:t>使得基于贝叶斯滤波器的模型难以捕获</w:t>
      </w:r>
      <w:del w:id="78" w:author="Admin" w:date="2021-01-13T20:41:00Z">
        <w:r w:rsidDel="00794F82">
          <w:rPr>
            <w:rFonts w:cs="宋体" w:hint="eastAsia"/>
            <w:kern w:val="0"/>
            <w:szCs w:val="21"/>
          </w:rPr>
          <w:delText>行人</w:delText>
        </w:r>
      </w:del>
      <w:ins w:id="79" w:author="Admin" w:date="2021-01-13T20:41:00Z">
        <w:r w:rsidR="00794F82">
          <w:rPr>
            <w:rFonts w:cs="宋体" w:hint="eastAsia"/>
            <w:kern w:val="0"/>
            <w:szCs w:val="21"/>
          </w:rPr>
          <w:t>智能体</w:t>
        </w:r>
      </w:ins>
      <w:r>
        <w:rPr>
          <w:rFonts w:cs="宋体" w:hint="eastAsia"/>
          <w:kern w:val="0"/>
          <w:szCs w:val="21"/>
        </w:rPr>
        <w:t>的切换动态</w:t>
      </w:r>
      <w:r w:rsidR="008D08BE">
        <w:rPr>
          <w:rFonts w:cs="宋体" w:hint="eastAsia"/>
          <w:kern w:val="0"/>
          <w:szCs w:val="21"/>
        </w:rPr>
        <w:t>,</w:t>
      </w:r>
      <w:r w:rsidR="008D08BE" w:rsidRPr="00392B42">
        <w:rPr>
          <w:rFonts w:cs="宋体" w:hint="eastAsia"/>
          <w:color w:val="000000" w:themeColor="text1"/>
          <w:kern w:val="0"/>
          <w:szCs w:val="21"/>
        </w:rPr>
        <w:t>且其用来测试的数据集样本数量和运动类型</w:t>
      </w:r>
      <w:r w:rsidR="00F512F0" w:rsidRPr="00392B42">
        <w:rPr>
          <w:rFonts w:cs="宋体" w:hint="eastAsia"/>
          <w:color w:val="000000" w:themeColor="text1"/>
          <w:kern w:val="0"/>
          <w:szCs w:val="21"/>
        </w:rPr>
        <w:t>有限，不足以支撑更为复杂的运动模型的建立与预测</w:t>
      </w:r>
      <w:r>
        <w:rPr>
          <w:rFonts w:cs="宋体" w:hint="eastAsia"/>
          <w:kern w:val="0"/>
          <w:szCs w:val="21"/>
        </w:rPr>
        <w:t>。</w:t>
      </w:r>
      <w:r w:rsidRPr="00D1505D">
        <w:rPr>
          <w:rFonts w:cs="宋体" w:hint="eastAsia"/>
          <w:kern w:val="0"/>
          <w:szCs w:val="21"/>
        </w:rPr>
        <w:t>Pavlovic</w:t>
      </w:r>
      <w:r w:rsidR="005D4361">
        <w:rPr>
          <w:rFonts w:cs="宋体" w:hint="eastAsia"/>
          <w:kern w:val="0"/>
          <w:szCs w:val="21"/>
        </w:rPr>
        <w:t>等</w:t>
      </w:r>
      <w:r w:rsidR="00E45ED4" w:rsidRPr="004748FA">
        <w:rPr>
          <w:rFonts w:hint="eastAsia"/>
          <w:vertAlign w:val="superscript"/>
        </w:rPr>
        <w:t>[</w:t>
      </w:r>
      <w:r w:rsidR="00E45ED4">
        <w:rPr>
          <w:vertAlign w:val="superscript"/>
        </w:rPr>
        <w:t>7</w:t>
      </w:r>
      <w:r w:rsidR="00E45ED4" w:rsidRPr="004748FA">
        <w:rPr>
          <w:vertAlign w:val="superscript"/>
        </w:rPr>
        <w:t>]</w:t>
      </w:r>
      <w:r w:rsidRPr="00D1505D">
        <w:rPr>
          <w:rFonts w:cs="宋体" w:hint="eastAsia"/>
          <w:kern w:val="0"/>
          <w:szCs w:val="21"/>
        </w:rPr>
        <w:t>釆用切换线性动力学系统（</w:t>
      </w:r>
      <w:r w:rsidRPr="00D1505D">
        <w:rPr>
          <w:rFonts w:cs="宋体" w:hint="eastAsia"/>
          <w:kern w:val="0"/>
          <w:szCs w:val="21"/>
        </w:rPr>
        <w:t>Switched linear dynamical system,</w:t>
      </w:r>
      <w:r>
        <w:rPr>
          <w:rFonts w:cs="宋体"/>
          <w:kern w:val="0"/>
          <w:szCs w:val="21"/>
        </w:rPr>
        <w:t xml:space="preserve"> </w:t>
      </w:r>
      <w:r w:rsidRPr="00D1505D">
        <w:rPr>
          <w:rFonts w:cs="宋体" w:hint="eastAsia"/>
          <w:kern w:val="0"/>
          <w:szCs w:val="21"/>
        </w:rPr>
        <w:t>SLDS</w:t>
      </w:r>
      <w:r>
        <w:rPr>
          <w:rFonts w:cs="宋体" w:hint="eastAsia"/>
          <w:kern w:val="0"/>
          <w:szCs w:val="21"/>
        </w:rPr>
        <w:t>）</w:t>
      </w:r>
      <w:r w:rsidRPr="00D1505D">
        <w:rPr>
          <w:rFonts w:cs="宋体" w:hint="eastAsia"/>
          <w:kern w:val="0"/>
          <w:szCs w:val="21"/>
        </w:rPr>
        <w:t>模型</w:t>
      </w:r>
      <w:r w:rsidR="00E45ED4" w:rsidRPr="004748FA">
        <w:rPr>
          <w:rFonts w:hint="eastAsia"/>
          <w:vertAlign w:val="superscript"/>
        </w:rPr>
        <w:t>[</w:t>
      </w:r>
      <w:r w:rsidR="00E45ED4">
        <w:rPr>
          <w:vertAlign w:val="superscript"/>
        </w:rPr>
        <w:t>8</w:t>
      </w:r>
      <w:r w:rsidR="00E45ED4" w:rsidRPr="004748FA">
        <w:rPr>
          <w:vertAlign w:val="superscript"/>
        </w:rPr>
        <w:t>]</w:t>
      </w:r>
      <w:r w:rsidRPr="00D1505D">
        <w:rPr>
          <w:rFonts w:cs="宋体" w:hint="eastAsia"/>
          <w:kern w:val="0"/>
          <w:szCs w:val="21"/>
        </w:rPr>
        <w:t>来描述非线性和时变动力学，基于马尔科夫链进行概率转移，在多种线性运动学模型间进行切换，从而处理实际情况中非线性运动情况的预测。</w:t>
      </w:r>
      <w:r w:rsidRPr="00D1505D">
        <w:rPr>
          <w:rFonts w:cs="宋体" w:hint="eastAsia"/>
          <w:kern w:val="0"/>
          <w:szCs w:val="21"/>
        </w:rPr>
        <w:t>SLDS</w:t>
      </w:r>
      <w:r w:rsidRPr="00D1505D">
        <w:rPr>
          <w:rFonts w:cs="宋体" w:hint="eastAsia"/>
          <w:kern w:val="0"/>
          <w:szCs w:val="21"/>
        </w:rPr>
        <w:t>每次都具有不同的动态特性，并以指定的先验和转移概率对切换状</w:t>
      </w:r>
      <w:r>
        <w:rPr>
          <w:rFonts w:cs="宋体" w:hint="eastAsia"/>
          <w:kern w:val="0"/>
          <w:szCs w:val="21"/>
        </w:rPr>
        <w:t>态的隐马尔可夫链进行调节。然而，基于该方法的运动特征信息有时不足以</w:t>
      </w:r>
      <w:r w:rsidRPr="00D1505D">
        <w:rPr>
          <w:rFonts w:cs="宋体" w:hint="eastAsia"/>
          <w:kern w:val="0"/>
          <w:szCs w:val="21"/>
        </w:rPr>
        <w:t>支持模型进行状态的切换</w:t>
      </w:r>
      <w:r w:rsidR="00AB1BB8">
        <w:rPr>
          <w:rFonts w:cs="宋体" w:hint="eastAsia"/>
          <w:kern w:val="0"/>
          <w:szCs w:val="21"/>
        </w:rPr>
        <w:t>，</w:t>
      </w:r>
      <w:r w:rsidR="00AB1BB8" w:rsidRPr="00392B42">
        <w:rPr>
          <w:rFonts w:cs="宋体" w:hint="eastAsia"/>
          <w:color w:val="000000" w:themeColor="text1"/>
          <w:kern w:val="0"/>
          <w:szCs w:val="21"/>
        </w:rPr>
        <w:t>且其对于一些更加复杂的运动模型来说效果有限，需</w:t>
      </w:r>
      <w:r w:rsidR="006A7933" w:rsidRPr="00392B42">
        <w:rPr>
          <w:rFonts w:cs="宋体" w:hint="eastAsia"/>
          <w:color w:val="000000" w:themeColor="text1"/>
          <w:kern w:val="0"/>
          <w:szCs w:val="21"/>
        </w:rPr>
        <w:t>要</w:t>
      </w:r>
      <w:r w:rsidR="00AB1BB8" w:rsidRPr="00392B42">
        <w:rPr>
          <w:rFonts w:cs="宋体" w:hint="eastAsia"/>
          <w:color w:val="000000" w:themeColor="text1"/>
          <w:kern w:val="0"/>
          <w:szCs w:val="21"/>
        </w:rPr>
        <w:t>通过构建更大的运动捕捉数据集来满足更加复杂的运动模型测试的精确性</w:t>
      </w:r>
      <w:r w:rsidRPr="00D1505D">
        <w:rPr>
          <w:rFonts w:cs="宋体" w:hint="eastAsia"/>
          <w:kern w:val="0"/>
          <w:szCs w:val="21"/>
        </w:rPr>
        <w:t>。</w:t>
      </w:r>
      <w:r w:rsidRPr="00D1505D">
        <w:rPr>
          <w:rFonts w:cs="宋体" w:hint="eastAsia"/>
          <w:kern w:val="0"/>
          <w:szCs w:val="21"/>
        </w:rPr>
        <w:t>Ko</w:t>
      </w:r>
      <w:r>
        <w:rPr>
          <w:rFonts w:cs="宋体" w:hint="eastAsia"/>
          <w:kern w:val="0"/>
          <w:szCs w:val="21"/>
        </w:rPr>
        <w:t>o</w:t>
      </w:r>
      <w:r w:rsidRPr="00D1505D">
        <w:rPr>
          <w:rFonts w:cs="宋体" w:hint="eastAsia"/>
          <w:kern w:val="0"/>
          <w:szCs w:val="21"/>
        </w:rPr>
        <w:t>i</w:t>
      </w:r>
      <w:r>
        <w:rPr>
          <w:rFonts w:cs="宋体" w:hint="eastAsia"/>
          <w:kern w:val="0"/>
          <w:szCs w:val="21"/>
        </w:rPr>
        <w:t>j</w:t>
      </w:r>
      <w:r w:rsidR="005D4361">
        <w:rPr>
          <w:rFonts w:cs="宋体" w:hint="eastAsia"/>
          <w:kern w:val="0"/>
          <w:szCs w:val="21"/>
        </w:rPr>
        <w:t>等</w:t>
      </w:r>
      <w:r w:rsidR="00E45ED4" w:rsidRPr="004748FA">
        <w:rPr>
          <w:rFonts w:hint="eastAsia"/>
          <w:vertAlign w:val="superscript"/>
        </w:rPr>
        <w:t>[</w:t>
      </w:r>
      <w:r w:rsidR="00E45ED4">
        <w:rPr>
          <w:vertAlign w:val="superscript"/>
        </w:rPr>
        <w:t>9</w:t>
      </w:r>
      <w:r w:rsidR="00E45ED4" w:rsidRPr="004748FA">
        <w:rPr>
          <w:vertAlign w:val="superscript"/>
        </w:rPr>
        <w:t>]</w:t>
      </w:r>
      <w:r w:rsidRPr="00D1505D">
        <w:rPr>
          <w:rFonts w:cs="宋体" w:hint="eastAsia"/>
          <w:kern w:val="0"/>
          <w:szCs w:val="21"/>
        </w:rPr>
        <w:t>建立了基于上下文的动态贝叶斯网络（</w:t>
      </w:r>
      <w:r w:rsidRPr="00D1505D">
        <w:rPr>
          <w:rFonts w:cs="宋体" w:hint="eastAsia"/>
          <w:kern w:val="0"/>
          <w:szCs w:val="21"/>
        </w:rPr>
        <w:t>Dynamic Bayesian Network,</w:t>
      </w:r>
      <w:r>
        <w:rPr>
          <w:rFonts w:cs="宋体"/>
          <w:kern w:val="0"/>
          <w:szCs w:val="21"/>
        </w:rPr>
        <w:t xml:space="preserve"> </w:t>
      </w:r>
      <w:r w:rsidRPr="00D1505D">
        <w:rPr>
          <w:rFonts w:cs="宋体" w:hint="eastAsia"/>
          <w:kern w:val="0"/>
          <w:szCs w:val="21"/>
        </w:rPr>
        <w:t>DBN</w:t>
      </w:r>
      <w:r w:rsidRPr="00D1505D">
        <w:rPr>
          <w:rFonts w:cs="宋体" w:hint="eastAsia"/>
          <w:kern w:val="0"/>
          <w:szCs w:val="21"/>
        </w:rPr>
        <w:t>）用于</w:t>
      </w:r>
      <w:r w:rsidR="00861793">
        <w:rPr>
          <w:rFonts w:cs="宋体" w:hint="eastAsia"/>
          <w:kern w:val="0"/>
          <w:szCs w:val="21"/>
        </w:rPr>
        <w:t>行人</w:t>
      </w:r>
      <w:del w:id="80" w:author="Admin" w:date="2021-01-13T20:40:00Z">
        <w:r w:rsidRPr="00D1505D" w:rsidDel="00794F82">
          <w:rPr>
            <w:rFonts w:cs="宋体" w:hint="eastAsia"/>
            <w:kern w:val="0"/>
            <w:szCs w:val="21"/>
          </w:rPr>
          <w:delText>行人</w:delText>
        </w:r>
      </w:del>
      <w:r w:rsidRPr="00D1505D">
        <w:rPr>
          <w:rFonts w:cs="宋体" w:hint="eastAsia"/>
          <w:kern w:val="0"/>
          <w:szCs w:val="21"/>
        </w:rPr>
        <w:t>路径预测。模型将上下文信息（即行人头部方向，情况紧急程度和</w:t>
      </w:r>
      <w:r w:rsidR="00730EBC">
        <w:rPr>
          <w:rFonts w:cs="宋体" w:hint="eastAsia"/>
          <w:kern w:val="0"/>
          <w:szCs w:val="21"/>
        </w:rPr>
        <w:t>环境空间布局</w:t>
      </w:r>
      <w:r w:rsidRPr="00D1505D">
        <w:rPr>
          <w:rFonts w:cs="宋体" w:hint="eastAsia"/>
          <w:kern w:val="0"/>
          <w:szCs w:val="21"/>
        </w:rPr>
        <w:t>）作为潜在状态合并到</w:t>
      </w:r>
      <w:r w:rsidRPr="00D1505D">
        <w:rPr>
          <w:rFonts w:cs="宋体" w:hint="eastAsia"/>
          <w:kern w:val="0"/>
          <w:szCs w:val="21"/>
        </w:rPr>
        <w:t>SLDS</w:t>
      </w:r>
      <w:r w:rsidRPr="00D1505D">
        <w:rPr>
          <w:rFonts w:cs="宋体" w:hint="eastAsia"/>
          <w:kern w:val="0"/>
          <w:szCs w:val="21"/>
        </w:rPr>
        <w:t>的顶部，从而控制</w:t>
      </w:r>
      <w:r w:rsidRPr="00D1505D">
        <w:rPr>
          <w:rFonts w:cs="宋体" w:hint="eastAsia"/>
          <w:kern w:val="0"/>
          <w:szCs w:val="21"/>
        </w:rPr>
        <w:t>SLDS</w:t>
      </w:r>
      <w:r w:rsidRPr="00D1505D">
        <w:rPr>
          <w:rFonts w:cs="宋体" w:hint="eastAsia"/>
          <w:kern w:val="0"/>
          <w:szCs w:val="21"/>
        </w:rPr>
        <w:t>的切换状态，并且比使用</w:t>
      </w:r>
      <w:r w:rsidRPr="00D1505D">
        <w:rPr>
          <w:rFonts w:cs="宋体" w:hint="eastAsia"/>
          <w:kern w:val="0"/>
          <w:szCs w:val="21"/>
        </w:rPr>
        <w:t>SLDS</w:t>
      </w:r>
      <w:r w:rsidRPr="00D1505D">
        <w:rPr>
          <w:rFonts w:cs="宋体" w:hint="eastAsia"/>
          <w:kern w:val="0"/>
          <w:szCs w:val="21"/>
        </w:rPr>
        <w:t>能够生成更为准确的预测。但是，无论是基于</w:t>
      </w:r>
      <w:r w:rsidRPr="00D1505D">
        <w:rPr>
          <w:rFonts w:cs="宋体" w:hint="eastAsia"/>
          <w:kern w:val="0"/>
          <w:szCs w:val="21"/>
        </w:rPr>
        <w:t>SLDS</w:t>
      </w:r>
      <w:r w:rsidRPr="00D1505D">
        <w:rPr>
          <w:rFonts w:cs="宋体" w:hint="eastAsia"/>
          <w:kern w:val="0"/>
          <w:szCs w:val="21"/>
        </w:rPr>
        <w:t>的预测方法，还是基于</w:t>
      </w:r>
      <w:r w:rsidRPr="00D1505D">
        <w:rPr>
          <w:rFonts w:cs="宋体" w:hint="eastAsia"/>
          <w:kern w:val="0"/>
          <w:szCs w:val="21"/>
        </w:rPr>
        <w:t>DBN</w:t>
      </w:r>
      <w:r w:rsidRPr="00D1505D">
        <w:rPr>
          <w:rFonts w:cs="宋体" w:hint="eastAsia"/>
          <w:kern w:val="0"/>
          <w:szCs w:val="21"/>
        </w:rPr>
        <w:t>模型的预测方法在进行模型预测推理和数学模型搭建的过程中始终需要大量的计算，这将消耗计算设备很大的算力</w:t>
      </w:r>
      <w:r w:rsidR="006A7933">
        <w:rPr>
          <w:rFonts w:cs="宋体" w:hint="eastAsia"/>
          <w:kern w:val="0"/>
          <w:szCs w:val="21"/>
        </w:rPr>
        <w:t>，</w:t>
      </w:r>
      <w:r w:rsidR="006A7933" w:rsidRPr="00392B42">
        <w:rPr>
          <w:rFonts w:cs="宋体" w:hint="eastAsia"/>
          <w:color w:val="000000" w:themeColor="text1"/>
          <w:kern w:val="0"/>
          <w:szCs w:val="21"/>
        </w:rPr>
        <w:t>而且额外的场景（例如红绿灯、人行横道）</w:t>
      </w:r>
      <w:r w:rsidR="00525ABC" w:rsidRPr="00392B42">
        <w:rPr>
          <w:rFonts w:cs="宋体" w:hint="eastAsia"/>
          <w:color w:val="000000" w:themeColor="text1"/>
          <w:kern w:val="0"/>
          <w:szCs w:val="21"/>
        </w:rPr>
        <w:t>、基于</w:t>
      </w:r>
      <w:r w:rsidR="00525ABC" w:rsidRPr="00392B42">
        <w:rPr>
          <w:rFonts w:cs="宋体" w:hint="eastAsia"/>
          <w:color w:val="000000" w:themeColor="text1"/>
          <w:kern w:val="0"/>
          <w:szCs w:val="21"/>
        </w:rPr>
        <w:t>S</w:t>
      </w:r>
      <w:r w:rsidR="00525ABC" w:rsidRPr="00392B42">
        <w:rPr>
          <w:rFonts w:cs="宋体"/>
          <w:color w:val="000000" w:themeColor="text1"/>
          <w:kern w:val="0"/>
          <w:szCs w:val="21"/>
        </w:rPr>
        <w:t>LDS</w:t>
      </w:r>
      <w:r w:rsidR="00525ABC" w:rsidRPr="00392B42">
        <w:rPr>
          <w:rFonts w:cs="宋体"/>
          <w:color w:val="000000" w:themeColor="text1"/>
          <w:kern w:val="0"/>
          <w:szCs w:val="21"/>
        </w:rPr>
        <w:t>的基本运动类型的扩展（例如转弯情况）等信息体现不足</w:t>
      </w:r>
      <w:r w:rsidRPr="00D1505D">
        <w:rPr>
          <w:rFonts w:cs="宋体" w:hint="eastAsia"/>
          <w:kern w:val="0"/>
          <w:szCs w:val="21"/>
        </w:rPr>
        <w:t>。</w:t>
      </w:r>
    </w:p>
    <w:p w14:paraId="0DE85714" w14:textId="0C132354" w:rsidR="00D1505D" w:rsidRDefault="00D1505D" w:rsidP="00585E1E">
      <w:pPr>
        <w:spacing w:line="360" w:lineRule="auto"/>
        <w:ind w:firstLineChars="200" w:firstLine="420"/>
        <w:rPr>
          <w:rFonts w:cs="宋体"/>
          <w:kern w:val="0"/>
          <w:szCs w:val="21"/>
        </w:rPr>
      </w:pPr>
      <w:r w:rsidRPr="00D1505D">
        <w:rPr>
          <w:rFonts w:cs="宋体" w:hint="eastAsia"/>
          <w:kern w:val="0"/>
          <w:szCs w:val="21"/>
        </w:rPr>
        <w:t>Helbing</w:t>
      </w:r>
      <w:r w:rsidR="005D4361">
        <w:rPr>
          <w:rFonts w:cs="宋体" w:hint="eastAsia"/>
          <w:kern w:val="0"/>
          <w:szCs w:val="21"/>
        </w:rPr>
        <w:t>等</w:t>
      </w:r>
      <w:r w:rsidR="00E45ED4" w:rsidRPr="004748FA">
        <w:rPr>
          <w:rFonts w:hint="eastAsia"/>
          <w:vertAlign w:val="superscript"/>
        </w:rPr>
        <w:t>[</w:t>
      </w:r>
      <w:r w:rsidR="00E45ED4">
        <w:rPr>
          <w:vertAlign w:val="superscript"/>
        </w:rPr>
        <w:t>10</w:t>
      </w:r>
      <w:r w:rsidR="00E45ED4" w:rsidRPr="004748FA">
        <w:rPr>
          <w:vertAlign w:val="superscript"/>
        </w:rPr>
        <w:t>]</w:t>
      </w:r>
      <w:r w:rsidRPr="00D1505D">
        <w:rPr>
          <w:rFonts w:cs="宋体" w:hint="eastAsia"/>
          <w:kern w:val="0"/>
          <w:szCs w:val="21"/>
        </w:rPr>
        <w:t>提出了一种具有吸引力和排斥力的</w:t>
      </w:r>
      <w:del w:id="81" w:author="Admin" w:date="2021-01-13T20:40:00Z">
        <w:r w:rsidRPr="00D1505D" w:rsidDel="00794F82">
          <w:rPr>
            <w:rFonts w:cs="宋体" w:hint="eastAsia"/>
            <w:kern w:val="0"/>
            <w:szCs w:val="21"/>
          </w:rPr>
          <w:delText>行人</w:delText>
        </w:r>
      </w:del>
      <w:r w:rsidRPr="00D1505D">
        <w:rPr>
          <w:rFonts w:cs="宋体" w:hint="eastAsia"/>
          <w:kern w:val="0"/>
          <w:szCs w:val="21"/>
        </w:rPr>
        <w:t>运动</w:t>
      </w:r>
      <w:r w:rsidR="005E0139">
        <w:rPr>
          <w:rFonts w:cs="宋体" w:hint="eastAsia"/>
          <w:kern w:val="0"/>
          <w:szCs w:val="21"/>
        </w:rPr>
        <w:t>模型，称为社会力模型。该模型现广泛应用于机器人和活动理解等</w:t>
      </w:r>
      <w:r w:rsidR="00E45ED4" w:rsidRPr="004748FA">
        <w:rPr>
          <w:rFonts w:hint="eastAsia"/>
          <w:vertAlign w:val="superscript"/>
        </w:rPr>
        <w:t>[</w:t>
      </w:r>
      <w:r w:rsidR="00E45ED4">
        <w:rPr>
          <w:vertAlign w:val="superscript"/>
        </w:rPr>
        <w:t>11</w:t>
      </w:r>
      <w:r w:rsidR="00E45ED4" w:rsidRPr="004748FA">
        <w:rPr>
          <w:vertAlign w:val="superscript"/>
        </w:rPr>
        <w:t>]</w:t>
      </w:r>
      <w:r w:rsidR="005E0139">
        <w:rPr>
          <w:rFonts w:cs="宋体" w:hint="eastAsia"/>
          <w:kern w:val="0"/>
          <w:szCs w:val="21"/>
        </w:rPr>
        <w:t>领域。</w:t>
      </w:r>
      <w:r w:rsidR="005E0139">
        <w:rPr>
          <w:rFonts w:cs="宋体" w:hint="eastAsia"/>
          <w:kern w:val="0"/>
          <w:szCs w:val="21"/>
        </w:rPr>
        <w:t>A</w:t>
      </w:r>
      <w:r w:rsidRPr="00D1505D">
        <w:rPr>
          <w:rFonts w:cs="宋体" w:hint="eastAsia"/>
          <w:kern w:val="0"/>
          <w:szCs w:val="21"/>
        </w:rPr>
        <w:t>lahi</w:t>
      </w:r>
      <w:r w:rsidR="005D4361">
        <w:rPr>
          <w:rFonts w:cs="宋体" w:hint="eastAsia"/>
          <w:kern w:val="0"/>
          <w:szCs w:val="21"/>
        </w:rPr>
        <w:t>等</w:t>
      </w:r>
      <w:r w:rsidR="00E45ED4" w:rsidRPr="004748FA">
        <w:rPr>
          <w:rFonts w:hint="eastAsia"/>
          <w:vertAlign w:val="superscript"/>
        </w:rPr>
        <w:t>[</w:t>
      </w:r>
      <w:r w:rsidR="00E45ED4">
        <w:rPr>
          <w:vertAlign w:val="superscript"/>
        </w:rPr>
        <w:t>12</w:t>
      </w:r>
      <w:r w:rsidR="00E45ED4" w:rsidRPr="004748FA">
        <w:rPr>
          <w:vertAlign w:val="superscript"/>
        </w:rPr>
        <w:t>]</w:t>
      </w:r>
      <w:r w:rsidR="00585E1E">
        <w:rPr>
          <w:rFonts w:cs="宋体" w:hint="eastAsia"/>
          <w:kern w:val="0"/>
          <w:szCs w:val="21"/>
        </w:rPr>
        <w:t>通过从人群里</w:t>
      </w:r>
      <w:r w:rsidRPr="00D1505D">
        <w:rPr>
          <w:rFonts w:cs="宋体" w:hint="eastAsia"/>
          <w:kern w:val="0"/>
          <w:szCs w:val="21"/>
        </w:rPr>
        <w:t>的人类轨迹中学习他们的相对位置来呈现社会亲和力特征，而</w:t>
      </w:r>
      <w:r w:rsidR="00A72FAC">
        <w:rPr>
          <w:rFonts w:cs="宋体" w:hint="eastAsia"/>
          <w:kern w:val="0"/>
          <w:szCs w:val="21"/>
        </w:rPr>
        <w:t>Y</w:t>
      </w:r>
      <w:r w:rsidR="00A72FAC">
        <w:rPr>
          <w:rFonts w:cs="宋体"/>
          <w:kern w:val="0"/>
          <w:szCs w:val="21"/>
        </w:rPr>
        <w:t>i</w:t>
      </w:r>
      <w:r w:rsidR="005D4361">
        <w:rPr>
          <w:rFonts w:cs="宋体" w:hint="eastAsia"/>
          <w:kern w:val="0"/>
          <w:szCs w:val="21"/>
        </w:rPr>
        <w:t>等</w:t>
      </w:r>
      <w:r w:rsidR="00E45ED4" w:rsidRPr="004748FA">
        <w:rPr>
          <w:rFonts w:hint="eastAsia"/>
          <w:vertAlign w:val="superscript"/>
        </w:rPr>
        <w:t>[</w:t>
      </w:r>
      <w:r w:rsidR="00E45ED4">
        <w:rPr>
          <w:vertAlign w:val="superscript"/>
        </w:rPr>
        <w:t>13</w:t>
      </w:r>
      <w:r w:rsidR="00E45ED4" w:rsidRPr="004748FA">
        <w:rPr>
          <w:vertAlign w:val="superscript"/>
        </w:rPr>
        <w:t>]</w:t>
      </w:r>
      <w:r w:rsidRPr="00D1505D">
        <w:rPr>
          <w:rFonts w:cs="宋体" w:hint="eastAsia"/>
          <w:kern w:val="0"/>
          <w:szCs w:val="21"/>
        </w:rPr>
        <w:t>提出使用人类属性来改善人群中的预测。</w:t>
      </w:r>
    </w:p>
    <w:p w14:paraId="759594A2" w14:textId="2F55CD5A" w:rsidR="00F72A17" w:rsidRPr="00392B42" w:rsidRDefault="00525ABC" w:rsidP="00525ABC">
      <w:pPr>
        <w:spacing w:line="360" w:lineRule="auto"/>
        <w:ind w:firstLineChars="200" w:firstLine="420"/>
        <w:rPr>
          <w:rFonts w:cs="宋体"/>
          <w:color w:val="000000" w:themeColor="text1"/>
          <w:kern w:val="0"/>
          <w:szCs w:val="21"/>
        </w:rPr>
      </w:pPr>
      <w:r>
        <w:rPr>
          <w:rFonts w:cs="宋体" w:hint="eastAsia"/>
          <w:kern w:val="0"/>
          <w:szCs w:val="21"/>
        </w:rPr>
        <w:t>随着机器学习的快速发展，</w:t>
      </w:r>
      <w:r w:rsidR="00585E1E">
        <w:rPr>
          <w:rFonts w:cs="宋体" w:hint="eastAsia"/>
          <w:kern w:val="0"/>
          <w:szCs w:val="21"/>
        </w:rPr>
        <w:t>基于运动学的方法在做预测时有时会使用一些基于机器学习的跟踪算法</w:t>
      </w:r>
      <w:r w:rsidR="00585E1E" w:rsidRPr="00585E1E">
        <w:rPr>
          <w:rFonts w:cs="宋体" w:hint="eastAsia"/>
          <w:kern w:val="0"/>
          <w:szCs w:val="21"/>
        </w:rPr>
        <w:t>来改进跟踪和预测，例如卡尔曼滤波（</w:t>
      </w:r>
      <w:r w:rsidR="00585E1E">
        <w:rPr>
          <w:rFonts w:cs="宋体" w:hint="eastAsia"/>
          <w:kern w:val="0"/>
          <w:szCs w:val="21"/>
        </w:rPr>
        <w:t xml:space="preserve">Kalman </w:t>
      </w:r>
      <w:r w:rsidR="00585E1E">
        <w:rPr>
          <w:rFonts w:cs="宋体"/>
          <w:kern w:val="0"/>
          <w:szCs w:val="21"/>
        </w:rPr>
        <w:t>F</w:t>
      </w:r>
      <w:r w:rsidR="00585E1E" w:rsidRPr="00585E1E">
        <w:rPr>
          <w:rFonts w:cs="宋体" w:hint="eastAsia"/>
          <w:kern w:val="0"/>
          <w:szCs w:val="21"/>
        </w:rPr>
        <w:t>ilter,</w:t>
      </w:r>
      <w:r w:rsidR="00585E1E">
        <w:rPr>
          <w:rFonts w:cs="宋体"/>
          <w:kern w:val="0"/>
          <w:szCs w:val="21"/>
        </w:rPr>
        <w:t xml:space="preserve"> </w:t>
      </w:r>
      <w:r w:rsidR="00585E1E" w:rsidRPr="00585E1E">
        <w:rPr>
          <w:rFonts w:cs="宋体" w:hint="eastAsia"/>
          <w:kern w:val="0"/>
          <w:szCs w:val="21"/>
        </w:rPr>
        <w:t>KF</w:t>
      </w:r>
      <w:r w:rsidR="003744FC">
        <w:rPr>
          <w:rFonts w:cs="宋体" w:hint="eastAsia"/>
          <w:kern w:val="0"/>
          <w:szCs w:val="21"/>
        </w:rPr>
        <w:t>）、</w:t>
      </w:r>
      <w:r w:rsidR="00585E1E" w:rsidRPr="00585E1E">
        <w:rPr>
          <w:rFonts w:cs="宋体" w:hint="eastAsia"/>
          <w:kern w:val="0"/>
          <w:szCs w:val="21"/>
        </w:rPr>
        <w:t>马尔可夫模型（</w:t>
      </w:r>
      <w:r w:rsidR="00585E1E">
        <w:rPr>
          <w:rFonts w:cs="宋体"/>
          <w:kern w:val="0"/>
          <w:szCs w:val="21"/>
        </w:rPr>
        <w:t>M</w:t>
      </w:r>
      <w:r w:rsidR="003744FC">
        <w:rPr>
          <w:rFonts w:cs="宋体" w:hint="eastAsia"/>
          <w:kern w:val="0"/>
          <w:szCs w:val="21"/>
        </w:rPr>
        <w:t xml:space="preserve">arkov Model, </w:t>
      </w:r>
      <w:r w:rsidR="00585E1E" w:rsidRPr="00585E1E">
        <w:rPr>
          <w:rFonts w:cs="宋体" w:hint="eastAsia"/>
          <w:kern w:val="0"/>
          <w:szCs w:val="21"/>
        </w:rPr>
        <w:t>MM</w:t>
      </w:r>
      <w:r w:rsidR="00585E1E" w:rsidRPr="00585E1E">
        <w:rPr>
          <w:rFonts w:cs="宋体" w:hint="eastAsia"/>
          <w:kern w:val="0"/>
          <w:szCs w:val="21"/>
        </w:rPr>
        <w:t>）和高斯过程</w:t>
      </w:r>
      <w:r w:rsidR="00E45ED4" w:rsidRPr="00D05866">
        <w:rPr>
          <w:rFonts w:hint="eastAsia"/>
          <w:vertAlign w:val="superscript"/>
        </w:rPr>
        <w:t>[</w:t>
      </w:r>
      <w:r w:rsidR="00E45ED4">
        <w:rPr>
          <w:vertAlign w:val="superscript"/>
        </w:rPr>
        <w:t>14-16</w:t>
      </w:r>
      <w:r w:rsidR="00E45ED4" w:rsidRPr="00D05866">
        <w:rPr>
          <w:vertAlign w:val="superscript"/>
        </w:rPr>
        <w:t>]</w:t>
      </w:r>
      <w:r w:rsidR="00585E1E" w:rsidRPr="00585E1E">
        <w:rPr>
          <w:rFonts w:cs="宋体" w:hint="eastAsia"/>
          <w:kern w:val="0"/>
          <w:szCs w:val="21"/>
        </w:rPr>
        <w:t>（</w:t>
      </w:r>
      <w:r w:rsidR="00585E1E">
        <w:rPr>
          <w:rFonts w:cs="宋体" w:hint="eastAsia"/>
          <w:kern w:val="0"/>
          <w:szCs w:val="21"/>
        </w:rPr>
        <w:t xml:space="preserve">Gaussian </w:t>
      </w:r>
      <w:r w:rsidR="00585E1E">
        <w:rPr>
          <w:rFonts w:cs="宋体"/>
          <w:kern w:val="0"/>
          <w:szCs w:val="21"/>
        </w:rPr>
        <w:t>P</w:t>
      </w:r>
      <w:r w:rsidR="00585E1E" w:rsidRPr="00585E1E">
        <w:rPr>
          <w:rFonts w:cs="宋体" w:hint="eastAsia"/>
          <w:kern w:val="0"/>
          <w:szCs w:val="21"/>
        </w:rPr>
        <w:t>rocess,</w:t>
      </w:r>
      <w:r w:rsidR="00585E1E">
        <w:rPr>
          <w:rFonts w:cs="宋体"/>
          <w:kern w:val="0"/>
          <w:szCs w:val="21"/>
        </w:rPr>
        <w:t xml:space="preserve"> </w:t>
      </w:r>
      <w:r w:rsidR="00585E1E" w:rsidRPr="00585E1E">
        <w:rPr>
          <w:rFonts w:cs="宋体" w:hint="eastAsia"/>
          <w:kern w:val="0"/>
          <w:szCs w:val="21"/>
        </w:rPr>
        <w:t>GP</w:t>
      </w:r>
      <w:r w:rsidR="00585E1E" w:rsidRPr="00585E1E">
        <w:rPr>
          <w:rFonts w:cs="宋体" w:hint="eastAsia"/>
          <w:kern w:val="0"/>
          <w:szCs w:val="21"/>
        </w:rPr>
        <w:t>）等。</w:t>
      </w:r>
      <w:r w:rsidR="00341787" w:rsidRPr="00392B42">
        <w:rPr>
          <w:rFonts w:cs="宋体"/>
          <w:color w:val="000000" w:themeColor="text1"/>
          <w:kern w:val="0"/>
          <w:szCs w:val="21"/>
        </w:rPr>
        <w:t>通过结合</w:t>
      </w:r>
      <w:r w:rsidR="00341787" w:rsidRPr="00392B42">
        <w:rPr>
          <w:rFonts w:cs="宋体" w:hint="eastAsia"/>
          <w:color w:val="000000" w:themeColor="text1"/>
          <w:kern w:val="0"/>
          <w:szCs w:val="21"/>
        </w:rPr>
        <w:t>K</w:t>
      </w:r>
      <w:r w:rsidR="00341787" w:rsidRPr="00392B42">
        <w:rPr>
          <w:rFonts w:cs="宋体"/>
          <w:color w:val="000000" w:themeColor="text1"/>
          <w:kern w:val="0"/>
          <w:szCs w:val="21"/>
        </w:rPr>
        <w:t>F</w:t>
      </w:r>
      <w:r w:rsidR="00341787" w:rsidRPr="00392B42">
        <w:rPr>
          <w:rFonts w:cs="宋体"/>
          <w:color w:val="000000" w:themeColor="text1"/>
          <w:kern w:val="0"/>
          <w:szCs w:val="21"/>
        </w:rPr>
        <w:t>模型，</w:t>
      </w:r>
      <w:r w:rsidR="00D53383" w:rsidRPr="00392B42">
        <w:rPr>
          <w:rFonts w:cs="宋体"/>
          <w:color w:val="000000" w:themeColor="text1"/>
          <w:kern w:val="0"/>
          <w:szCs w:val="21"/>
        </w:rPr>
        <w:t>其优势在于</w:t>
      </w:r>
      <w:r w:rsidR="00341787" w:rsidRPr="00392B42">
        <w:rPr>
          <w:rFonts w:cs="宋体"/>
          <w:color w:val="000000" w:themeColor="text1"/>
          <w:kern w:val="0"/>
          <w:szCs w:val="21"/>
        </w:rPr>
        <w:t>处理</w:t>
      </w:r>
      <w:del w:id="82" w:author="Admin" w:date="2021-01-13T20:39:00Z">
        <w:r w:rsidR="00341787" w:rsidRPr="00392B42" w:rsidDel="00794F82">
          <w:rPr>
            <w:rFonts w:cs="宋体"/>
            <w:color w:val="000000" w:themeColor="text1"/>
            <w:kern w:val="0"/>
            <w:szCs w:val="21"/>
          </w:rPr>
          <w:delText>行人</w:delText>
        </w:r>
      </w:del>
      <w:r w:rsidR="00341787" w:rsidRPr="00392B42">
        <w:rPr>
          <w:rFonts w:cs="宋体"/>
          <w:color w:val="000000" w:themeColor="text1"/>
          <w:kern w:val="0"/>
          <w:szCs w:val="21"/>
        </w:rPr>
        <w:t>轨迹预测问题时能够有效地处理无噪声点的轨迹数据，对于短时间</w:t>
      </w:r>
      <w:r w:rsidR="00D53383" w:rsidRPr="00392B42">
        <w:rPr>
          <w:rFonts w:cs="宋体" w:hint="eastAsia"/>
          <w:color w:val="000000" w:themeColor="text1"/>
          <w:kern w:val="0"/>
          <w:szCs w:val="21"/>
        </w:rPr>
        <w:t>(</w:t>
      </w:r>
      <w:r w:rsidR="00D53383" w:rsidRPr="00392B42">
        <w:rPr>
          <w:rFonts w:cs="宋体"/>
          <w:color w:val="000000" w:themeColor="text1"/>
          <w:kern w:val="0"/>
          <w:szCs w:val="21"/>
        </w:rPr>
        <w:t>1</w:t>
      </w:r>
      <w:r w:rsidR="00D53383" w:rsidRPr="00392B42">
        <w:rPr>
          <w:rFonts w:cs="宋体"/>
          <w:color w:val="000000" w:themeColor="text1"/>
          <w:kern w:val="0"/>
          <w:szCs w:val="21"/>
        </w:rPr>
        <w:t>步</w:t>
      </w:r>
      <w:r w:rsidR="00D53383" w:rsidRPr="00392B42">
        <w:rPr>
          <w:rFonts w:cs="宋体" w:hint="eastAsia"/>
          <w:color w:val="000000" w:themeColor="text1"/>
          <w:kern w:val="0"/>
          <w:szCs w:val="21"/>
        </w:rPr>
        <w:t>/2</w:t>
      </w:r>
      <w:r w:rsidR="00D53383" w:rsidRPr="00392B42">
        <w:rPr>
          <w:rFonts w:cs="宋体" w:hint="eastAsia"/>
          <w:color w:val="000000" w:themeColor="text1"/>
          <w:kern w:val="0"/>
          <w:szCs w:val="21"/>
        </w:rPr>
        <w:t>步</w:t>
      </w:r>
      <w:r w:rsidR="00D53383" w:rsidRPr="00392B42">
        <w:rPr>
          <w:rFonts w:cs="宋体"/>
          <w:color w:val="000000" w:themeColor="text1"/>
          <w:kern w:val="0"/>
          <w:szCs w:val="21"/>
        </w:rPr>
        <w:t>)</w:t>
      </w:r>
      <w:r w:rsidR="00341787" w:rsidRPr="00392B42">
        <w:rPr>
          <w:rFonts w:cs="宋体"/>
          <w:color w:val="000000" w:themeColor="text1"/>
          <w:kern w:val="0"/>
          <w:szCs w:val="21"/>
        </w:rPr>
        <w:t>内的预测</w:t>
      </w:r>
      <w:r w:rsidR="00D53383" w:rsidRPr="00392B42">
        <w:rPr>
          <w:rFonts w:cs="宋体"/>
          <w:color w:val="000000" w:themeColor="text1"/>
          <w:kern w:val="0"/>
          <w:szCs w:val="21"/>
        </w:rPr>
        <w:t>精确度较高。相反，对于长时间的预测（</w:t>
      </w:r>
      <w:r w:rsidR="00D53383" w:rsidRPr="00392B42">
        <w:rPr>
          <w:rFonts w:cs="宋体" w:hint="eastAsia"/>
          <w:color w:val="000000" w:themeColor="text1"/>
          <w:kern w:val="0"/>
          <w:szCs w:val="21"/>
        </w:rPr>
        <w:t>1</w:t>
      </w:r>
      <w:r w:rsidR="00D53383" w:rsidRPr="00392B42">
        <w:rPr>
          <w:rFonts w:cs="宋体"/>
          <w:color w:val="000000" w:themeColor="text1"/>
          <w:kern w:val="0"/>
          <w:szCs w:val="21"/>
        </w:rPr>
        <w:t>0</w:t>
      </w:r>
      <w:r w:rsidR="00D53383" w:rsidRPr="00392B42">
        <w:rPr>
          <w:rFonts w:cs="宋体"/>
          <w:color w:val="000000" w:themeColor="text1"/>
          <w:kern w:val="0"/>
          <w:szCs w:val="21"/>
        </w:rPr>
        <w:t>秒</w:t>
      </w:r>
      <w:r w:rsidR="00D53383" w:rsidRPr="00392B42">
        <w:rPr>
          <w:rFonts w:cs="宋体" w:hint="eastAsia"/>
          <w:color w:val="000000" w:themeColor="text1"/>
          <w:kern w:val="0"/>
          <w:szCs w:val="21"/>
        </w:rPr>
        <w:t>/</w:t>
      </w:r>
      <w:r w:rsidR="00D53383" w:rsidRPr="00392B42">
        <w:rPr>
          <w:rFonts w:cs="宋体"/>
          <w:color w:val="000000" w:themeColor="text1"/>
          <w:kern w:val="0"/>
          <w:szCs w:val="21"/>
        </w:rPr>
        <w:t>5</w:t>
      </w:r>
      <w:r w:rsidR="00D53383" w:rsidRPr="00392B42">
        <w:rPr>
          <w:rFonts w:cs="宋体"/>
          <w:color w:val="000000" w:themeColor="text1"/>
          <w:kern w:val="0"/>
          <w:szCs w:val="21"/>
        </w:rPr>
        <w:t>步以上）误差较大，模型复杂度增高，严重影响预测精确性，且</w:t>
      </w:r>
      <w:r w:rsidR="00D53383" w:rsidRPr="00392B42">
        <w:rPr>
          <w:rFonts w:cs="宋体" w:hint="eastAsia"/>
          <w:color w:val="000000" w:themeColor="text1"/>
          <w:kern w:val="0"/>
          <w:szCs w:val="21"/>
        </w:rPr>
        <w:t>K</w:t>
      </w:r>
      <w:r w:rsidR="00D53383" w:rsidRPr="00392B42">
        <w:rPr>
          <w:rFonts w:cs="宋体"/>
          <w:color w:val="000000" w:themeColor="text1"/>
          <w:kern w:val="0"/>
          <w:szCs w:val="21"/>
        </w:rPr>
        <w:t>F</w:t>
      </w:r>
      <w:r w:rsidR="00D53383" w:rsidRPr="00392B42">
        <w:rPr>
          <w:rFonts w:cs="宋体"/>
          <w:color w:val="000000" w:themeColor="text1"/>
          <w:kern w:val="0"/>
          <w:szCs w:val="21"/>
        </w:rPr>
        <w:t>模型随着噪声的增大变得愈发敏感，预测精度也近似成线性降低</w:t>
      </w:r>
      <w:r w:rsidR="00341787" w:rsidRPr="00392B42">
        <w:rPr>
          <w:rFonts w:cs="宋体"/>
          <w:color w:val="000000" w:themeColor="text1"/>
          <w:kern w:val="0"/>
          <w:szCs w:val="21"/>
        </w:rPr>
        <w:t>。</w:t>
      </w:r>
      <w:r w:rsidR="004E4491" w:rsidRPr="00392B42">
        <w:rPr>
          <w:rFonts w:cs="宋体" w:hint="eastAsia"/>
          <w:color w:val="000000" w:themeColor="text1"/>
          <w:kern w:val="0"/>
          <w:szCs w:val="21"/>
        </w:rPr>
        <w:t>M</w:t>
      </w:r>
      <w:r w:rsidR="004E4491" w:rsidRPr="00392B42">
        <w:rPr>
          <w:rFonts w:cs="宋体"/>
          <w:color w:val="000000" w:themeColor="text1"/>
          <w:kern w:val="0"/>
          <w:szCs w:val="21"/>
        </w:rPr>
        <w:t>M</w:t>
      </w:r>
      <w:r w:rsidR="004E4491" w:rsidRPr="00392B42">
        <w:rPr>
          <w:rFonts w:cs="宋体"/>
          <w:color w:val="000000" w:themeColor="text1"/>
          <w:kern w:val="0"/>
          <w:szCs w:val="21"/>
        </w:rPr>
        <w:t>模型</w:t>
      </w:r>
      <w:r w:rsidR="009902AA" w:rsidRPr="00392B42">
        <w:rPr>
          <w:rFonts w:cs="宋体"/>
          <w:color w:val="000000" w:themeColor="text1"/>
          <w:kern w:val="0"/>
          <w:szCs w:val="21"/>
        </w:rPr>
        <w:t>对于</w:t>
      </w:r>
      <w:ins w:id="83" w:author="Admin" w:date="2021-01-13T21:13:00Z">
        <w:r w:rsidR="00C032F4">
          <w:rPr>
            <w:rFonts w:cs="宋体" w:hint="eastAsia"/>
            <w:color w:val="000000" w:themeColor="text1"/>
            <w:kern w:val="0"/>
            <w:szCs w:val="21"/>
          </w:rPr>
          <w:t>智能体</w:t>
        </w:r>
      </w:ins>
      <w:del w:id="84" w:author="Admin" w:date="2021-01-13T20:40:00Z">
        <w:r w:rsidR="009902AA" w:rsidRPr="00392B42" w:rsidDel="00794F82">
          <w:rPr>
            <w:rFonts w:cs="宋体"/>
            <w:color w:val="000000" w:themeColor="text1"/>
            <w:kern w:val="0"/>
            <w:szCs w:val="21"/>
          </w:rPr>
          <w:delText>行人</w:delText>
        </w:r>
      </w:del>
      <w:r w:rsidR="009902AA" w:rsidRPr="00392B42">
        <w:rPr>
          <w:rFonts w:cs="宋体"/>
          <w:color w:val="000000" w:themeColor="text1"/>
          <w:kern w:val="0"/>
          <w:szCs w:val="21"/>
        </w:rPr>
        <w:t>运动过程的状态预测效果良好，但其对</w:t>
      </w:r>
      <w:del w:id="85" w:author="Admin" w:date="2021-01-13T20:40:00Z">
        <w:r w:rsidR="009902AA" w:rsidRPr="00392B42" w:rsidDel="00794F82">
          <w:rPr>
            <w:rFonts w:cs="宋体"/>
            <w:color w:val="000000" w:themeColor="text1"/>
            <w:kern w:val="0"/>
            <w:szCs w:val="21"/>
          </w:rPr>
          <w:delText>行人</w:delText>
        </w:r>
      </w:del>
      <w:r w:rsidR="009902AA" w:rsidRPr="00392B42">
        <w:rPr>
          <w:rFonts w:cs="宋体"/>
          <w:color w:val="000000" w:themeColor="text1"/>
          <w:kern w:val="0"/>
          <w:szCs w:val="21"/>
        </w:rPr>
        <w:t>轨迹的波动较为敏感，且</w:t>
      </w:r>
      <w:r w:rsidR="003F7671" w:rsidRPr="00392B42">
        <w:rPr>
          <w:rFonts w:cs="宋体"/>
          <w:color w:val="000000" w:themeColor="text1"/>
          <w:kern w:val="0"/>
          <w:szCs w:val="21"/>
        </w:rPr>
        <w:t>不适</w:t>
      </w:r>
      <w:r w:rsidR="009902AA" w:rsidRPr="00392B42">
        <w:rPr>
          <w:rFonts w:cs="宋体"/>
          <w:color w:val="000000" w:themeColor="text1"/>
          <w:kern w:val="0"/>
          <w:szCs w:val="21"/>
        </w:rPr>
        <w:t>用于中长期的</w:t>
      </w:r>
      <w:del w:id="86" w:author="Admin" w:date="2021-01-13T20:40:00Z">
        <w:r w:rsidR="003F7671" w:rsidRPr="00392B42" w:rsidDel="00794F82">
          <w:rPr>
            <w:rFonts w:cs="宋体"/>
            <w:color w:val="000000" w:themeColor="text1"/>
            <w:kern w:val="0"/>
            <w:szCs w:val="21"/>
          </w:rPr>
          <w:delText>行人</w:delText>
        </w:r>
      </w:del>
      <w:r w:rsidR="009902AA" w:rsidRPr="00392B42">
        <w:rPr>
          <w:rFonts w:cs="宋体"/>
          <w:color w:val="000000" w:themeColor="text1"/>
          <w:kern w:val="0"/>
          <w:szCs w:val="21"/>
        </w:rPr>
        <w:t>轨迹预测，一阶</w:t>
      </w:r>
      <w:r w:rsidR="009902AA" w:rsidRPr="00392B42">
        <w:rPr>
          <w:rFonts w:cs="宋体" w:hint="eastAsia"/>
          <w:color w:val="000000" w:themeColor="text1"/>
          <w:kern w:val="0"/>
          <w:szCs w:val="21"/>
        </w:rPr>
        <w:t>M</w:t>
      </w:r>
      <w:r w:rsidR="009902AA" w:rsidRPr="00392B42">
        <w:rPr>
          <w:rFonts w:cs="宋体"/>
          <w:color w:val="000000" w:themeColor="text1"/>
          <w:kern w:val="0"/>
          <w:szCs w:val="21"/>
        </w:rPr>
        <w:t>M</w:t>
      </w:r>
      <w:r w:rsidR="009902AA" w:rsidRPr="00392B42">
        <w:rPr>
          <w:rFonts w:cs="宋体"/>
          <w:color w:val="000000" w:themeColor="text1"/>
          <w:kern w:val="0"/>
          <w:szCs w:val="21"/>
        </w:rPr>
        <w:t>模型</w:t>
      </w:r>
      <w:r w:rsidR="003F7671" w:rsidRPr="00392B42">
        <w:rPr>
          <w:rFonts w:cs="宋体"/>
          <w:color w:val="000000" w:themeColor="text1"/>
          <w:kern w:val="0"/>
          <w:szCs w:val="21"/>
        </w:rPr>
        <w:t>仅</w:t>
      </w:r>
      <w:r w:rsidR="009902AA" w:rsidRPr="00392B42">
        <w:rPr>
          <w:rFonts w:cs="宋体"/>
          <w:color w:val="000000" w:themeColor="text1"/>
          <w:kern w:val="0"/>
          <w:szCs w:val="21"/>
        </w:rPr>
        <w:t>考虑了当前</w:t>
      </w:r>
      <w:del w:id="87" w:author="Admin" w:date="2021-01-13T20:40:00Z">
        <w:r w:rsidR="009902AA" w:rsidRPr="00392B42" w:rsidDel="00794F82">
          <w:rPr>
            <w:rFonts w:cs="宋体"/>
            <w:color w:val="000000" w:themeColor="text1"/>
            <w:kern w:val="0"/>
            <w:szCs w:val="21"/>
          </w:rPr>
          <w:delText>行人</w:delText>
        </w:r>
      </w:del>
      <w:r w:rsidR="003F7671" w:rsidRPr="00392B42">
        <w:rPr>
          <w:rFonts w:cs="宋体"/>
          <w:color w:val="000000" w:themeColor="text1"/>
          <w:kern w:val="0"/>
          <w:szCs w:val="21"/>
        </w:rPr>
        <w:t>运动</w:t>
      </w:r>
      <w:r w:rsidR="009902AA" w:rsidRPr="00392B42">
        <w:rPr>
          <w:rFonts w:cs="宋体"/>
          <w:color w:val="000000" w:themeColor="text1"/>
          <w:kern w:val="0"/>
          <w:szCs w:val="21"/>
        </w:rPr>
        <w:t>轨迹点对未来轨迹点的影响，历史轨迹点的数据信息无法</w:t>
      </w:r>
      <w:r w:rsidR="003F7671" w:rsidRPr="00392B42">
        <w:rPr>
          <w:rFonts w:cs="宋体"/>
          <w:color w:val="000000" w:themeColor="text1"/>
          <w:kern w:val="0"/>
          <w:szCs w:val="21"/>
        </w:rPr>
        <w:t>被尽可能</w:t>
      </w:r>
      <w:r w:rsidR="009902AA" w:rsidRPr="00392B42">
        <w:rPr>
          <w:rFonts w:cs="宋体"/>
          <w:color w:val="000000" w:themeColor="text1"/>
          <w:kern w:val="0"/>
          <w:szCs w:val="21"/>
        </w:rPr>
        <w:t>地利用，而高阶</w:t>
      </w:r>
      <w:r w:rsidR="009902AA" w:rsidRPr="00392B42">
        <w:rPr>
          <w:rFonts w:cs="宋体" w:hint="eastAsia"/>
          <w:color w:val="000000" w:themeColor="text1"/>
          <w:kern w:val="0"/>
          <w:szCs w:val="21"/>
        </w:rPr>
        <w:t>M</w:t>
      </w:r>
      <w:r w:rsidR="009902AA" w:rsidRPr="00392B42">
        <w:rPr>
          <w:rFonts w:cs="宋体"/>
          <w:color w:val="000000" w:themeColor="text1"/>
          <w:kern w:val="0"/>
          <w:szCs w:val="21"/>
        </w:rPr>
        <w:t>M</w:t>
      </w:r>
      <w:r w:rsidR="009902AA" w:rsidRPr="00392B42">
        <w:rPr>
          <w:rFonts w:cs="宋体"/>
          <w:color w:val="000000" w:themeColor="text1"/>
          <w:kern w:val="0"/>
          <w:szCs w:val="21"/>
        </w:rPr>
        <w:t>模型大大增加了模型计算的复杂度</w:t>
      </w:r>
      <w:r w:rsidR="004E4491">
        <w:rPr>
          <w:rFonts w:cs="宋体"/>
          <w:kern w:val="0"/>
          <w:szCs w:val="21"/>
        </w:rPr>
        <w:t>。</w:t>
      </w:r>
      <w:r w:rsidR="00585E1E" w:rsidRPr="00585E1E">
        <w:rPr>
          <w:rFonts w:cs="宋体" w:hint="eastAsia"/>
          <w:kern w:val="0"/>
          <w:szCs w:val="21"/>
        </w:rPr>
        <w:t>GP</w:t>
      </w:r>
      <w:r w:rsidR="00585E1E">
        <w:rPr>
          <w:rFonts w:cs="宋体" w:hint="eastAsia"/>
          <w:kern w:val="0"/>
          <w:szCs w:val="21"/>
        </w:rPr>
        <w:t>模型通过</w:t>
      </w:r>
      <w:r w:rsidR="00585E1E" w:rsidRPr="00585E1E">
        <w:rPr>
          <w:rFonts w:cs="宋体" w:hint="eastAsia"/>
          <w:kern w:val="0"/>
          <w:szCs w:val="21"/>
        </w:rPr>
        <w:t>假设隐变量服从高斯分布，为概率预测提供非参数模型，其中预测轨迹是从历史轨迹数据中学习的</w:t>
      </w:r>
      <w:r w:rsidR="00E45ED4" w:rsidRPr="004748FA">
        <w:rPr>
          <w:rFonts w:hint="eastAsia"/>
          <w:vertAlign w:val="superscript"/>
        </w:rPr>
        <w:t>[</w:t>
      </w:r>
      <w:r w:rsidR="00E45ED4">
        <w:rPr>
          <w:vertAlign w:val="superscript"/>
        </w:rPr>
        <w:t>14</w:t>
      </w:r>
      <w:r w:rsidR="00E45ED4" w:rsidRPr="004748FA">
        <w:rPr>
          <w:vertAlign w:val="superscript"/>
        </w:rPr>
        <w:t>]</w:t>
      </w:r>
      <w:r w:rsidR="005A1A0B">
        <w:rPr>
          <w:rFonts w:cs="宋体" w:hint="eastAsia"/>
          <w:kern w:val="0"/>
          <w:szCs w:val="21"/>
        </w:rPr>
        <w:t>，</w:t>
      </w:r>
      <w:r w:rsidR="00F72A17" w:rsidRPr="00585E1E">
        <w:rPr>
          <w:rFonts w:cs="宋体" w:hint="eastAsia"/>
          <w:kern w:val="0"/>
          <w:szCs w:val="21"/>
        </w:rPr>
        <w:t>通过在</w:t>
      </w:r>
      <w:r w:rsidR="00F72A17" w:rsidRPr="00585E1E">
        <w:rPr>
          <w:rFonts w:cs="宋体" w:hint="eastAsia"/>
          <w:kern w:val="0"/>
          <w:szCs w:val="21"/>
        </w:rPr>
        <w:t>GP</w:t>
      </w:r>
      <w:r w:rsidR="00F72A17" w:rsidRPr="00585E1E">
        <w:rPr>
          <w:rFonts w:cs="宋体" w:hint="eastAsia"/>
          <w:kern w:val="0"/>
          <w:szCs w:val="21"/>
        </w:rPr>
        <w:t>中指定适当的核函数（协方差函数）</w:t>
      </w:r>
      <w:r w:rsidR="00F72A17" w:rsidRPr="00585E1E">
        <w:rPr>
          <w:rFonts w:cs="宋体" w:hint="eastAsia"/>
          <w:kern w:val="0"/>
          <w:szCs w:val="21"/>
        </w:rPr>
        <w:lastRenderedPageBreak/>
        <w:t>来明确进行预测轨迹建模所涉及到的不确定性，其中</w:t>
      </w:r>
      <w:r w:rsidR="00F72A17" w:rsidRPr="00D05866">
        <w:rPr>
          <w:i/>
          <w:iCs/>
        </w:rPr>
        <w:t>μ</w:t>
      </w:r>
      <w:r w:rsidR="00F72A17">
        <w:rPr>
          <w:rFonts w:hint="eastAsia"/>
          <w:i/>
          <w:iCs/>
        </w:rPr>
        <w:t>，</w:t>
      </w:r>
      <w:r w:rsidR="00F72A17" w:rsidRPr="00D05866">
        <w:rPr>
          <w:i/>
          <w:iCs/>
        </w:rPr>
        <w:t>θ</w:t>
      </w:r>
      <w:r w:rsidR="00F72A17">
        <w:rPr>
          <w:rFonts w:cs="宋体" w:hint="eastAsia"/>
          <w:kern w:val="0"/>
          <w:szCs w:val="21"/>
        </w:rPr>
        <w:t>为协方差函数的超参数，参数需要通过数据训练得到</w:t>
      </w:r>
      <w:r w:rsidR="009902AA">
        <w:rPr>
          <w:rFonts w:cs="宋体" w:hint="eastAsia"/>
          <w:kern w:val="0"/>
          <w:szCs w:val="21"/>
        </w:rPr>
        <w:t>，</w:t>
      </w:r>
      <w:r w:rsidR="009902AA" w:rsidRPr="00392B42">
        <w:rPr>
          <w:rFonts w:cs="宋体" w:hint="eastAsia"/>
          <w:color w:val="000000" w:themeColor="text1"/>
          <w:kern w:val="0"/>
          <w:szCs w:val="21"/>
        </w:rPr>
        <w:t>其</w:t>
      </w:r>
      <w:r w:rsidR="00B77F80" w:rsidRPr="00392B42">
        <w:rPr>
          <w:rFonts w:cs="宋体" w:hint="eastAsia"/>
          <w:color w:val="000000" w:themeColor="text1"/>
          <w:kern w:val="0"/>
          <w:szCs w:val="21"/>
        </w:rPr>
        <w:t>能够较为有效地预测具有噪声点的轨迹数据，同时可以很好地避免</w:t>
      </w:r>
      <w:r w:rsidR="005A1A0B" w:rsidRPr="00392B42">
        <w:rPr>
          <w:rFonts w:cs="宋体" w:hint="eastAsia"/>
          <w:color w:val="000000" w:themeColor="text1"/>
          <w:kern w:val="0"/>
          <w:szCs w:val="21"/>
        </w:rPr>
        <w:t>轨迹数据离散性质的</w:t>
      </w:r>
      <w:r w:rsidR="00B77F80" w:rsidRPr="00392B42">
        <w:rPr>
          <w:rFonts w:cs="宋体" w:hint="eastAsia"/>
          <w:color w:val="000000" w:themeColor="text1"/>
          <w:kern w:val="0"/>
          <w:szCs w:val="21"/>
        </w:rPr>
        <w:t>不足</w:t>
      </w:r>
      <w:r w:rsidR="005A1A0B" w:rsidRPr="00392B42">
        <w:rPr>
          <w:rFonts w:cs="宋体" w:hint="eastAsia"/>
          <w:color w:val="000000" w:themeColor="text1"/>
          <w:kern w:val="0"/>
          <w:szCs w:val="21"/>
        </w:rPr>
        <w:t>，</w:t>
      </w:r>
      <w:r w:rsidR="00B77F80" w:rsidRPr="00392B42">
        <w:rPr>
          <w:rFonts w:cs="宋体" w:hint="eastAsia"/>
          <w:color w:val="000000" w:themeColor="text1"/>
          <w:kern w:val="0"/>
          <w:szCs w:val="21"/>
        </w:rPr>
        <w:t>并在此基础上</w:t>
      </w:r>
      <w:r w:rsidR="00F72A17" w:rsidRPr="00392B42">
        <w:rPr>
          <w:rFonts w:cs="宋体" w:hint="eastAsia"/>
          <w:color w:val="000000" w:themeColor="text1"/>
          <w:kern w:val="0"/>
          <w:szCs w:val="21"/>
        </w:rPr>
        <w:t>有效</w:t>
      </w:r>
      <w:r w:rsidR="00B77F80" w:rsidRPr="00392B42">
        <w:rPr>
          <w:rFonts w:cs="宋体" w:hint="eastAsia"/>
          <w:color w:val="000000" w:themeColor="text1"/>
          <w:kern w:val="0"/>
          <w:szCs w:val="21"/>
        </w:rPr>
        <w:t>地</w:t>
      </w:r>
      <w:r w:rsidR="005A1A0B" w:rsidRPr="00392B42">
        <w:rPr>
          <w:rFonts w:cs="宋体" w:hint="eastAsia"/>
          <w:color w:val="000000" w:themeColor="text1"/>
          <w:kern w:val="0"/>
          <w:szCs w:val="21"/>
        </w:rPr>
        <w:t>表达</w:t>
      </w:r>
      <w:del w:id="88" w:author="Admin" w:date="2021-01-13T20:40:00Z">
        <w:r w:rsidR="005A1A0B" w:rsidRPr="00392B42" w:rsidDel="00794F82">
          <w:rPr>
            <w:rFonts w:cs="宋体" w:hint="eastAsia"/>
            <w:color w:val="000000" w:themeColor="text1"/>
            <w:kern w:val="0"/>
            <w:szCs w:val="21"/>
          </w:rPr>
          <w:delText>行人</w:delText>
        </w:r>
      </w:del>
      <w:r w:rsidR="005A1A0B" w:rsidRPr="00392B42">
        <w:rPr>
          <w:rFonts w:cs="宋体" w:hint="eastAsia"/>
          <w:color w:val="000000" w:themeColor="text1"/>
          <w:kern w:val="0"/>
          <w:szCs w:val="21"/>
        </w:rPr>
        <w:t>运动轨迹分布的统计</w:t>
      </w:r>
      <w:r w:rsidR="00F72A17" w:rsidRPr="00392B42">
        <w:rPr>
          <w:rFonts w:cs="宋体" w:hint="eastAsia"/>
          <w:color w:val="000000" w:themeColor="text1"/>
          <w:kern w:val="0"/>
          <w:szCs w:val="21"/>
        </w:rPr>
        <w:t>特征，但是构造高斯过程十分复杂，需要付出较高的时间代价，且其为非稀疏模型，需要完整的样本或特征信息来进行</w:t>
      </w:r>
      <w:del w:id="89" w:author="Admin" w:date="2021-01-13T20:39:00Z">
        <w:r w:rsidR="00F72A17" w:rsidRPr="00392B42" w:rsidDel="00794F82">
          <w:rPr>
            <w:rFonts w:cs="宋体" w:hint="eastAsia"/>
            <w:color w:val="000000" w:themeColor="text1"/>
            <w:kern w:val="0"/>
            <w:szCs w:val="21"/>
          </w:rPr>
          <w:delText>行人</w:delText>
        </w:r>
      </w:del>
      <w:r w:rsidR="00F72A17" w:rsidRPr="00392B42">
        <w:rPr>
          <w:rFonts w:cs="宋体" w:hint="eastAsia"/>
          <w:color w:val="000000" w:themeColor="text1"/>
          <w:kern w:val="0"/>
          <w:szCs w:val="21"/>
        </w:rPr>
        <w:t>轨迹的预测，并随着数据的增多，其计算量大为</w:t>
      </w:r>
      <w:r w:rsidR="00B055EB" w:rsidRPr="00392B42">
        <w:rPr>
          <w:rFonts w:cs="宋体" w:hint="eastAsia"/>
          <w:color w:val="000000" w:themeColor="text1"/>
          <w:kern w:val="0"/>
          <w:szCs w:val="21"/>
        </w:rPr>
        <w:t>增加。</w:t>
      </w:r>
      <w:r w:rsidR="00F72A17" w:rsidRPr="00392B42">
        <w:rPr>
          <w:rFonts w:cs="宋体" w:hint="eastAsia"/>
          <w:color w:val="000000" w:themeColor="text1"/>
          <w:kern w:val="0"/>
          <w:szCs w:val="21"/>
        </w:rPr>
        <w:t>而且在</w:t>
      </w:r>
      <w:r w:rsidR="00B211B6">
        <w:rPr>
          <w:rFonts w:cs="宋体" w:hint="eastAsia"/>
          <w:color w:val="000000" w:themeColor="text1"/>
          <w:kern w:val="0"/>
          <w:szCs w:val="21"/>
        </w:rPr>
        <w:t>单独使用</w:t>
      </w:r>
      <w:r w:rsidR="00B055EB" w:rsidRPr="00392B42">
        <w:rPr>
          <w:rFonts w:cs="宋体" w:hint="eastAsia"/>
          <w:color w:val="000000" w:themeColor="text1"/>
          <w:kern w:val="0"/>
          <w:szCs w:val="21"/>
        </w:rPr>
        <w:t>G</w:t>
      </w:r>
      <w:r w:rsidR="00B055EB" w:rsidRPr="00392B42">
        <w:rPr>
          <w:rFonts w:cs="宋体"/>
          <w:color w:val="000000" w:themeColor="text1"/>
          <w:kern w:val="0"/>
          <w:szCs w:val="21"/>
        </w:rPr>
        <w:t>P</w:t>
      </w:r>
      <w:r w:rsidR="00B055EB" w:rsidRPr="00392B42">
        <w:rPr>
          <w:rFonts w:cs="宋体"/>
          <w:color w:val="000000" w:themeColor="text1"/>
          <w:kern w:val="0"/>
          <w:szCs w:val="21"/>
        </w:rPr>
        <w:t>模型时，在不同时间点，其预测误差差别也比较大</w:t>
      </w:r>
      <w:r w:rsidR="005A1A0B" w:rsidRPr="00392B42">
        <w:rPr>
          <w:rFonts w:cs="宋体" w:hint="eastAsia"/>
          <w:color w:val="000000" w:themeColor="text1"/>
          <w:kern w:val="0"/>
          <w:szCs w:val="21"/>
        </w:rPr>
        <w:t>。</w:t>
      </w:r>
    </w:p>
    <w:p w14:paraId="143500CB" w14:textId="48CB4CBA" w:rsidR="00801F88" w:rsidRDefault="00585E1E" w:rsidP="00525ABC">
      <w:pPr>
        <w:spacing w:line="360" w:lineRule="auto"/>
        <w:ind w:firstLineChars="200" w:firstLine="420"/>
        <w:rPr>
          <w:rFonts w:cs="宋体"/>
          <w:kern w:val="0"/>
          <w:szCs w:val="21"/>
        </w:rPr>
      </w:pPr>
      <w:r>
        <w:rPr>
          <w:rFonts w:cs="宋体" w:hint="eastAsia"/>
          <w:kern w:val="0"/>
          <w:szCs w:val="21"/>
        </w:rPr>
        <w:t>这类方法都有一个很明显的特点，</w:t>
      </w:r>
      <w:r w:rsidRPr="00585E1E">
        <w:rPr>
          <w:rFonts w:cs="宋体" w:hint="eastAsia"/>
          <w:kern w:val="0"/>
          <w:szCs w:val="21"/>
        </w:rPr>
        <w:t>需要根据历史时序的数据，建立时序递推数学公式：</w:t>
      </w:r>
      <m:oMath>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=f(</m:t>
        </m:r>
        <m:sSup>
          <m:sSupPr>
            <m:ctrlPr>
              <w:rPr>
                <w:rFonts w:ascii="Cambria Math" w:hAnsi="Cambria Math"/>
                <w:i/>
              </w:rPr>
            </m:ctrlPr>
          </m:sSupPr>
          <m:e>
            <m:r>
              <w:rPr>
                <w:rFonts w:ascii="Cambria Math" w:hAnsi="Cambria Math"/>
              </w:rPr>
              <m:t>X</m:t>
            </m:r>
          </m:e>
          <m:sup>
            <m:r>
              <w:rPr>
                <w:rFonts w:ascii="Cambria Math" w:hAnsi="Cambria Math"/>
              </w:rPr>
              <m:t>t-1</m:t>
            </m:r>
          </m:sup>
        </m:sSup>
        <m:r>
          <w:rPr>
            <w:rFonts w:ascii="Cambria Math" w:hAnsi="Cambria Math"/>
          </w:rPr>
          <m:t>)</m:t>
        </m:r>
      </m:oMath>
      <w:r w:rsidRPr="00585E1E">
        <w:rPr>
          <w:rFonts w:cs="宋体" w:hint="eastAsia"/>
          <w:kern w:val="0"/>
          <w:szCs w:val="21"/>
        </w:rPr>
        <w:t>或者</w:t>
      </w:r>
      <m:oMath>
        <m:r>
          <w:rPr>
            <w:rFonts w:ascii="Cambria Math" w:hAnsi="Cambria Math"/>
          </w:rPr>
          <m:t>P(</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t-1</m:t>
            </m:r>
          </m:sup>
        </m:sSup>
        <m:r>
          <w:rPr>
            <w:rFonts w:ascii="Cambria Math" w:hAnsi="Cambria Math"/>
          </w:rPr>
          <m:t>)</m:t>
        </m:r>
      </m:oMath>
      <w:r w:rsidRPr="00585E1E">
        <w:rPr>
          <w:rFonts w:cs="宋体" w:hint="eastAsia"/>
          <w:kern w:val="0"/>
          <w:szCs w:val="21"/>
        </w:rPr>
        <w:t>。因为这类方法通常都具有严格的数学证明和假设，也能处理一些常规的问题，但是对于一些复杂的问题就变得“束手无策”了。这是因为基于运动学的算法中都</w:t>
      </w:r>
      <w:r>
        <w:rPr>
          <w:rFonts w:cs="宋体" w:hint="eastAsia"/>
          <w:kern w:val="0"/>
          <w:szCs w:val="21"/>
        </w:rPr>
        <w:t>会</w:t>
      </w:r>
      <w:r w:rsidRPr="00585E1E">
        <w:rPr>
          <w:rFonts w:cs="宋体" w:hint="eastAsia"/>
          <w:kern w:val="0"/>
          <w:szCs w:val="21"/>
        </w:rPr>
        <w:t>引入一些先验假设，例如隐变量服从高斯分布，线性的状态转换方程以及观测方程等，而最终这些假设也限制和约束了算法的整体性能。</w:t>
      </w:r>
    </w:p>
    <w:p w14:paraId="17B44785" w14:textId="6285BF22" w:rsidR="00121DCE" w:rsidRPr="00392B42" w:rsidRDefault="00121DCE" w:rsidP="002C1BFF">
      <w:pPr>
        <w:spacing w:line="360" w:lineRule="auto"/>
        <w:ind w:firstLineChars="200" w:firstLine="420"/>
        <w:rPr>
          <w:rFonts w:cs="宋体"/>
          <w:color w:val="000000" w:themeColor="text1"/>
          <w:kern w:val="0"/>
          <w:szCs w:val="21"/>
        </w:rPr>
      </w:pPr>
      <w:r w:rsidRPr="00392B42">
        <w:rPr>
          <w:rFonts w:cs="宋体"/>
          <w:color w:val="000000" w:themeColor="text1"/>
          <w:kern w:val="0"/>
          <w:szCs w:val="21"/>
        </w:rPr>
        <w:t>总而言之，基于浅层学习的轨迹预测算法在早期取得了一些成果，为</w:t>
      </w:r>
      <w:del w:id="90" w:author="Admin" w:date="2021-01-13T20:39:00Z">
        <w:r w:rsidRPr="00392B42" w:rsidDel="00794F82">
          <w:rPr>
            <w:rFonts w:cs="宋体"/>
            <w:color w:val="000000" w:themeColor="text1"/>
            <w:kern w:val="0"/>
            <w:szCs w:val="21"/>
          </w:rPr>
          <w:delText>行人</w:delText>
        </w:r>
      </w:del>
      <w:r w:rsidRPr="00392B42">
        <w:rPr>
          <w:rFonts w:cs="宋体"/>
          <w:color w:val="000000" w:themeColor="text1"/>
          <w:kern w:val="0"/>
          <w:szCs w:val="21"/>
        </w:rPr>
        <w:t>轨迹预测领域的发展</w:t>
      </w:r>
      <w:r w:rsidR="00B055EB" w:rsidRPr="00392B42">
        <w:rPr>
          <w:rFonts w:cs="宋体"/>
          <w:color w:val="000000" w:themeColor="text1"/>
          <w:kern w:val="0"/>
          <w:szCs w:val="21"/>
        </w:rPr>
        <w:t>做出了</w:t>
      </w:r>
      <w:r w:rsidR="00B43280" w:rsidRPr="00392B42">
        <w:rPr>
          <w:rFonts w:cs="宋体"/>
          <w:color w:val="000000" w:themeColor="text1"/>
          <w:kern w:val="0"/>
          <w:szCs w:val="21"/>
        </w:rPr>
        <w:t>诸多</w:t>
      </w:r>
      <w:r w:rsidR="00B055EB" w:rsidRPr="00392B42">
        <w:rPr>
          <w:rFonts w:cs="宋体"/>
          <w:color w:val="000000" w:themeColor="text1"/>
          <w:kern w:val="0"/>
          <w:szCs w:val="21"/>
        </w:rPr>
        <w:t>贡献</w:t>
      </w:r>
      <w:r w:rsidRPr="00392B42">
        <w:rPr>
          <w:rFonts w:cs="宋体"/>
          <w:color w:val="000000" w:themeColor="text1"/>
          <w:kern w:val="0"/>
          <w:szCs w:val="21"/>
        </w:rPr>
        <w:t>。</w:t>
      </w:r>
      <w:r w:rsidR="00B43280" w:rsidRPr="00392B42">
        <w:rPr>
          <w:rFonts w:cs="宋体"/>
          <w:color w:val="000000" w:themeColor="text1"/>
          <w:kern w:val="0"/>
          <w:szCs w:val="21"/>
        </w:rPr>
        <w:t>但是由于基于运动学（恒定速度</w:t>
      </w:r>
      <w:r w:rsidR="00B43280" w:rsidRPr="00392B42">
        <w:rPr>
          <w:rFonts w:cs="宋体" w:hint="eastAsia"/>
          <w:color w:val="000000" w:themeColor="text1"/>
          <w:kern w:val="0"/>
          <w:szCs w:val="21"/>
        </w:rPr>
        <w:t>/</w:t>
      </w:r>
      <w:r w:rsidR="00B43280" w:rsidRPr="00392B42">
        <w:rPr>
          <w:rFonts w:cs="宋体" w:hint="eastAsia"/>
          <w:color w:val="000000" w:themeColor="text1"/>
          <w:kern w:val="0"/>
          <w:szCs w:val="21"/>
        </w:rPr>
        <w:t>加速度</w:t>
      </w:r>
      <w:r w:rsidR="00B43280" w:rsidRPr="00392B42">
        <w:rPr>
          <w:rFonts w:cs="宋体" w:hint="eastAsia"/>
          <w:color w:val="000000" w:themeColor="text1"/>
          <w:kern w:val="0"/>
          <w:szCs w:val="21"/>
        </w:rPr>
        <w:t>/</w:t>
      </w:r>
      <w:r w:rsidR="00B43280" w:rsidRPr="00392B42">
        <w:rPr>
          <w:rFonts w:cs="宋体" w:hint="eastAsia"/>
          <w:color w:val="000000" w:themeColor="text1"/>
          <w:kern w:val="0"/>
          <w:szCs w:val="21"/>
        </w:rPr>
        <w:t>转弯</w:t>
      </w:r>
      <w:r w:rsidR="00B43280" w:rsidRPr="00392B42">
        <w:rPr>
          <w:rFonts w:cs="宋体"/>
          <w:color w:val="000000" w:themeColor="text1"/>
          <w:kern w:val="0"/>
          <w:szCs w:val="21"/>
        </w:rPr>
        <w:t>）方法的局限性，</w:t>
      </w:r>
      <w:r w:rsidR="002C1BFF" w:rsidRPr="00392B42">
        <w:rPr>
          <w:rFonts w:cs="宋体"/>
          <w:color w:val="000000" w:themeColor="text1"/>
          <w:kern w:val="0"/>
          <w:szCs w:val="21"/>
        </w:rPr>
        <w:t>运动特征信息提取的不足，特定场景信息的缺失，模型构建的复杂性，以及当时大型数据集样本及</w:t>
      </w:r>
      <w:del w:id="91" w:author="Admin" w:date="2021-01-13T20:39:00Z">
        <w:r w:rsidR="002C1BFF" w:rsidRPr="00392B42" w:rsidDel="00794F82">
          <w:rPr>
            <w:rFonts w:cs="宋体" w:hint="eastAsia"/>
            <w:color w:val="000000" w:themeColor="text1"/>
            <w:kern w:val="0"/>
            <w:szCs w:val="21"/>
          </w:rPr>
          <w:delText>行人</w:delText>
        </w:r>
      </w:del>
      <w:ins w:id="92" w:author="Admin" w:date="2021-01-13T20:39:00Z">
        <w:r w:rsidR="00794F82">
          <w:rPr>
            <w:rFonts w:cs="宋体" w:hint="eastAsia"/>
            <w:color w:val="000000" w:themeColor="text1"/>
            <w:kern w:val="0"/>
            <w:szCs w:val="21"/>
          </w:rPr>
          <w:t>智能体</w:t>
        </w:r>
      </w:ins>
      <w:r w:rsidR="002C1BFF" w:rsidRPr="00392B42">
        <w:rPr>
          <w:rFonts w:cs="宋体"/>
          <w:color w:val="000000" w:themeColor="text1"/>
          <w:kern w:val="0"/>
          <w:szCs w:val="21"/>
        </w:rPr>
        <w:t>运动类型</w:t>
      </w:r>
      <w:r w:rsidR="004E4491" w:rsidRPr="00392B42">
        <w:rPr>
          <w:rFonts w:cs="宋体"/>
          <w:color w:val="000000" w:themeColor="text1"/>
          <w:kern w:val="0"/>
          <w:szCs w:val="21"/>
        </w:rPr>
        <w:t>有限</w:t>
      </w:r>
      <w:r w:rsidR="002C1BFF" w:rsidRPr="00392B42">
        <w:rPr>
          <w:rFonts w:cs="宋体"/>
          <w:color w:val="000000" w:themeColor="text1"/>
          <w:kern w:val="0"/>
          <w:szCs w:val="21"/>
        </w:rPr>
        <w:t>等问题，</w:t>
      </w:r>
      <w:r w:rsidR="00B43280" w:rsidRPr="00392B42">
        <w:rPr>
          <w:rFonts w:cs="宋体"/>
          <w:color w:val="000000" w:themeColor="text1"/>
          <w:kern w:val="0"/>
          <w:szCs w:val="21"/>
        </w:rPr>
        <w:t>其与实际情况存在着一定</w:t>
      </w:r>
      <w:r w:rsidR="002C1BFF" w:rsidRPr="00392B42">
        <w:rPr>
          <w:rFonts w:cs="宋体"/>
          <w:color w:val="000000" w:themeColor="text1"/>
          <w:kern w:val="0"/>
          <w:szCs w:val="21"/>
        </w:rPr>
        <w:t>差距</w:t>
      </w:r>
      <w:r w:rsidR="00B43280" w:rsidRPr="00392B42">
        <w:rPr>
          <w:rFonts w:cs="宋体"/>
          <w:color w:val="000000" w:themeColor="text1"/>
          <w:kern w:val="0"/>
          <w:szCs w:val="21"/>
        </w:rPr>
        <w:t>，</w:t>
      </w:r>
      <w:r w:rsidR="002C1BFF" w:rsidRPr="00392B42">
        <w:rPr>
          <w:rFonts w:cs="宋体"/>
          <w:color w:val="000000" w:themeColor="text1"/>
          <w:kern w:val="0"/>
          <w:szCs w:val="21"/>
        </w:rPr>
        <w:t>传统的方法对较为复杂的</w:t>
      </w:r>
      <w:del w:id="93" w:author="Admin" w:date="2021-01-13T20:39:00Z">
        <w:r w:rsidR="002C1BFF" w:rsidRPr="00392B42" w:rsidDel="00794F82">
          <w:rPr>
            <w:rFonts w:cs="宋体"/>
            <w:color w:val="000000" w:themeColor="text1"/>
            <w:kern w:val="0"/>
            <w:szCs w:val="21"/>
          </w:rPr>
          <w:delText>行人</w:delText>
        </w:r>
      </w:del>
      <w:r w:rsidR="002C1BFF" w:rsidRPr="00392B42">
        <w:rPr>
          <w:rFonts w:cs="宋体"/>
          <w:color w:val="000000" w:themeColor="text1"/>
          <w:kern w:val="0"/>
          <w:szCs w:val="21"/>
        </w:rPr>
        <w:t>运动模型及场景难以进行较为精确的预测。</w:t>
      </w:r>
    </w:p>
    <w:p w14:paraId="3EA4D71C" w14:textId="72A2589D" w:rsidR="00910690" w:rsidRPr="00910690" w:rsidRDefault="00585E1E" w:rsidP="00585E1E">
      <w:pPr>
        <w:rPr>
          <w:b/>
          <w:bCs/>
        </w:rPr>
      </w:pPr>
      <w:r>
        <w:rPr>
          <w:b/>
          <w:bCs/>
        </w:rPr>
        <w:t>3</w:t>
      </w:r>
      <w:r w:rsidR="001D57A2">
        <w:rPr>
          <w:rFonts w:hint="eastAsia"/>
          <w:b/>
          <w:bCs/>
        </w:rPr>
        <w:t>.</w:t>
      </w:r>
      <w:r w:rsidR="001D57A2">
        <w:rPr>
          <w:b/>
          <w:bCs/>
        </w:rPr>
        <w:t>2</w:t>
      </w:r>
      <w:r>
        <w:rPr>
          <w:rFonts w:hint="eastAsia"/>
          <w:b/>
          <w:bCs/>
        </w:rPr>
        <w:t xml:space="preserve">  </w:t>
      </w:r>
      <w:r>
        <w:rPr>
          <w:rFonts w:hint="eastAsia"/>
          <w:b/>
          <w:bCs/>
        </w:rPr>
        <w:t>基于深度学习的轨迹预测</w:t>
      </w:r>
      <w:r w:rsidR="001D57A2">
        <w:rPr>
          <w:rFonts w:hint="eastAsia"/>
          <w:b/>
          <w:bCs/>
        </w:rPr>
        <w:t>方法</w:t>
      </w:r>
    </w:p>
    <w:p w14:paraId="6E2C6268" w14:textId="1F3606B1" w:rsidR="00585E1E" w:rsidRDefault="00585E1E" w:rsidP="00585E1E">
      <w:pPr>
        <w:spacing w:line="360" w:lineRule="auto"/>
        <w:ind w:firstLineChars="200" w:firstLine="420"/>
        <w:rPr>
          <w:rFonts w:cs="宋体"/>
          <w:kern w:val="0"/>
          <w:szCs w:val="21"/>
        </w:rPr>
      </w:pPr>
      <w:r>
        <w:rPr>
          <w:rFonts w:cs="宋体" w:hint="eastAsia"/>
          <w:kern w:val="0"/>
          <w:szCs w:val="21"/>
        </w:rPr>
        <w:t>基于浅层学习的方法</w:t>
      </w:r>
      <w:r w:rsidRPr="00585E1E">
        <w:rPr>
          <w:rFonts w:cs="宋体" w:hint="eastAsia"/>
          <w:kern w:val="0"/>
          <w:szCs w:val="21"/>
        </w:rPr>
        <w:t>需要对模型进行复杂、严谨的建模，</w:t>
      </w:r>
      <w:r>
        <w:rPr>
          <w:rFonts w:cs="宋体" w:hint="eastAsia"/>
          <w:kern w:val="0"/>
          <w:szCs w:val="21"/>
        </w:rPr>
        <w:t>而</w:t>
      </w:r>
      <w:r w:rsidRPr="00585E1E">
        <w:rPr>
          <w:rFonts w:cs="宋体" w:hint="eastAsia"/>
          <w:kern w:val="0"/>
          <w:szCs w:val="21"/>
        </w:rPr>
        <w:t>基于深度学习的方法一般不需要假设固定的数学模型，凭借大规模的数据集促使网络学习更加合理的映射关系。近几年，随着</w:t>
      </w:r>
      <w:r w:rsidR="005D7D52">
        <w:rPr>
          <w:rFonts w:cs="宋体" w:hint="eastAsia"/>
          <w:kern w:val="0"/>
          <w:szCs w:val="21"/>
        </w:rPr>
        <w:t>深度学习热潮的兴起，各种用于处理时序数据的模型如雨后春笋般被提出</w:t>
      </w:r>
      <w:r w:rsidRPr="00585E1E">
        <w:rPr>
          <w:rFonts w:cs="宋体" w:hint="eastAsia"/>
          <w:kern w:val="0"/>
          <w:szCs w:val="21"/>
        </w:rPr>
        <w:t>，使得基于神经网络的轨迹预测算法流行起来，且预测效果较传统算法有了较大的提升。</w:t>
      </w:r>
    </w:p>
    <w:p w14:paraId="76AB7676" w14:textId="104E4D94" w:rsidR="005D7D52" w:rsidRDefault="005D7D52" w:rsidP="00585E1E">
      <w:pPr>
        <w:spacing w:line="360" w:lineRule="auto"/>
        <w:ind w:firstLineChars="200" w:firstLine="420"/>
        <w:rPr>
          <w:rFonts w:cs="宋体"/>
          <w:kern w:val="0"/>
          <w:szCs w:val="21"/>
        </w:rPr>
      </w:pPr>
      <w:r w:rsidRPr="005D7D52">
        <w:rPr>
          <w:rFonts w:cs="宋体" w:hint="eastAsia"/>
          <w:kern w:val="0"/>
          <w:szCs w:val="21"/>
        </w:rPr>
        <w:t>基于深度学习的轨迹预测方法有两个</w:t>
      </w:r>
      <w:r w:rsidR="00FB0E61">
        <w:rPr>
          <w:rFonts w:cs="宋体" w:hint="eastAsia"/>
          <w:kern w:val="0"/>
          <w:szCs w:val="21"/>
        </w:rPr>
        <w:t>关键要素</w:t>
      </w:r>
      <w:r w:rsidRPr="005D7D52">
        <w:rPr>
          <w:rFonts w:cs="宋体" w:hint="eastAsia"/>
          <w:kern w:val="0"/>
          <w:szCs w:val="21"/>
        </w:rPr>
        <w:t>。一是网络结构的选择。</w:t>
      </w:r>
      <w:r w:rsidR="00192DF7">
        <w:rPr>
          <w:rFonts w:cs="宋体" w:hint="eastAsia"/>
          <w:kern w:val="0"/>
          <w:szCs w:val="21"/>
        </w:rPr>
        <w:t>研究者</w:t>
      </w:r>
      <w:r w:rsidR="00FE3C89">
        <w:rPr>
          <w:rFonts w:cs="宋体" w:hint="eastAsia"/>
          <w:kern w:val="0"/>
          <w:szCs w:val="21"/>
        </w:rPr>
        <w:t>不同，其</w:t>
      </w:r>
      <w:r w:rsidR="00192DF7">
        <w:rPr>
          <w:rFonts w:cs="宋体" w:hint="eastAsia"/>
          <w:kern w:val="0"/>
          <w:szCs w:val="21"/>
        </w:rPr>
        <w:t>对轨迹预测问题和场景辅助信息的使用</w:t>
      </w:r>
      <w:r w:rsidR="00FE3C89">
        <w:rPr>
          <w:rFonts w:cs="宋体" w:hint="eastAsia"/>
          <w:kern w:val="0"/>
          <w:szCs w:val="21"/>
        </w:rPr>
        <w:t>则</w:t>
      </w:r>
      <w:r w:rsidR="00192DF7">
        <w:rPr>
          <w:rFonts w:cs="宋体" w:hint="eastAsia"/>
          <w:kern w:val="0"/>
          <w:szCs w:val="21"/>
        </w:rPr>
        <w:t>有着不同的理解</w:t>
      </w:r>
      <w:r w:rsidR="00FE3C89">
        <w:rPr>
          <w:rFonts w:cs="宋体" w:hint="eastAsia"/>
          <w:kern w:val="0"/>
          <w:szCs w:val="21"/>
        </w:rPr>
        <w:t>，选择的</w:t>
      </w:r>
      <w:r w:rsidRPr="005D7D52">
        <w:rPr>
          <w:rFonts w:cs="宋体" w:hint="eastAsia"/>
          <w:kern w:val="0"/>
          <w:szCs w:val="21"/>
        </w:rPr>
        <w:t>网络结构</w:t>
      </w:r>
      <w:r w:rsidR="00FE3C89">
        <w:rPr>
          <w:rFonts w:cs="宋体" w:hint="eastAsia"/>
          <w:kern w:val="0"/>
          <w:szCs w:val="21"/>
        </w:rPr>
        <w:t>也可能不相同，那么对</w:t>
      </w:r>
      <w:r w:rsidRPr="005D7D52">
        <w:rPr>
          <w:rFonts w:cs="宋体" w:hint="eastAsia"/>
          <w:kern w:val="0"/>
          <w:szCs w:val="21"/>
        </w:rPr>
        <w:t>轨迹预测特征进行提取、汇集及预测</w:t>
      </w:r>
      <w:r w:rsidR="00FE3C89">
        <w:rPr>
          <w:rFonts w:cs="宋体" w:hint="eastAsia"/>
          <w:kern w:val="0"/>
          <w:szCs w:val="21"/>
        </w:rPr>
        <w:t>时，结果也会有所差异</w:t>
      </w:r>
      <w:r w:rsidRPr="005D7D52">
        <w:rPr>
          <w:rFonts w:cs="宋体" w:hint="eastAsia"/>
          <w:kern w:val="0"/>
          <w:szCs w:val="21"/>
        </w:rPr>
        <w:t>。二是损失函数的设计。在</w:t>
      </w:r>
      <w:r w:rsidR="00192DF7">
        <w:rPr>
          <w:rFonts w:cs="宋体" w:hint="eastAsia"/>
          <w:kern w:val="0"/>
          <w:szCs w:val="21"/>
        </w:rPr>
        <w:t>网络优化</w:t>
      </w:r>
      <w:r>
        <w:rPr>
          <w:rFonts w:cs="宋体" w:hint="eastAsia"/>
          <w:kern w:val="0"/>
          <w:szCs w:val="21"/>
        </w:rPr>
        <w:t>的过程中，</w:t>
      </w:r>
      <w:r w:rsidR="00192DF7">
        <w:rPr>
          <w:rFonts w:cs="宋体" w:hint="eastAsia"/>
          <w:kern w:val="0"/>
          <w:szCs w:val="21"/>
        </w:rPr>
        <w:t>最终模型预测效果的好坏取决于能否设计出合理有效的损失函数</w:t>
      </w:r>
      <w:r w:rsidRPr="005D7D52">
        <w:rPr>
          <w:rFonts w:cs="宋体" w:hint="eastAsia"/>
          <w:kern w:val="0"/>
          <w:szCs w:val="21"/>
        </w:rPr>
        <w:t>。损失函数不仅影响神经网络</w:t>
      </w:r>
      <w:r w:rsidR="00192DF7">
        <w:rPr>
          <w:rFonts w:cs="宋体" w:hint="eastAsia"/>
          <w:kern w:val="0"/>
          <w:szCs w:val="21"/>
        </w:rPr>
        <w:t>的</w:t>
      </w:r>
      <w:r w:rsidRPr="005D7D52">
        <w:rPr>
          <w:rFonts w:cs="宋体" w:hint="eastAsia"/>
          <w:kern w:val="0"/>
          <w:szCs w:val="21"/>
        </w:rPr>
        <w:t>优化过</w:t>
      </w:r>
      <w:r w:rsidR="00192DF7">
        <w:rPr>
          <w:rFonts w:cs="宋体" w:hint="eastAsia"/>
          <w:kern w:val="0"/>
          <w:szCs w:val="21"/>
        </w:rPr>
        <w:t>程，而且决定着</w:t>
      </w:r>
      <w:r>
        <w:rPr>
          <w:rFonts w:cs="宋体" w:hint="eastAsia"/>
          <w:kern w:val="0"/>
          <w:szCs w:val="21"/>
        </w:rPr>
        <w:t>大型</w:t>
      </w:r>
      <w:r w:rsidR="00192DF7">
        <w:rPr>
          <w:rFonts w:cs="宋体" w:hint="eastAsia"/>
          <w:kern w:val="0"/>
          <w:szCs w:val="21"/>
        </w:rPr>
        <w:t>公开</w:t>
      </w:r>
      <w:r>
        <w:rPr>
          <w:rFonts w:cs="宋体" w:hint="eastAsia"/>
          <w:kern w:val="0"/>
          <w:szCs w:val="21"/>
        </w:rPr>
        <w:t>数据集能否</w:t>
      </w:r>
      <w:r w:rsidR="00192DF7">
        <w:rPr>
          <w:rFonts w:cs="宋体" w:hint="eastAsia"/>
          <w:kern w:val="0"/>
          <w:szCs w:val="21"/>
        </w:rPr>
        <w:t>得到充分有效地利用</w:t>
      </w:r>
      <w:r w:rsidRPr="005D7D52">
        <w:rPr>
          <w:rFonts w:cs="宋体" w:hint="eastAsia"/>
          <w:kern w:val="0"/>
          <w:szCs w:val="21"/>
        </w:rPr>
        <w:t>。</w:t>
      </w:r>
      <w:r w:rsidR="00192DF7">
        <w:rPr>
          <w:rFonts w:cs="宋体" w:hint="eastAsia"/>
          <w:kern w:val="0"/>
          <w:szCs w:val="21"/>
        </w:rPr>
        <w:t>总的来说，如何选择设计出合理有效的</w:t>
      </w:r>
      <w:r>
        <w:rPr>
          <w:rFonts w:cs="宋体" w:hint="eastAsia"/>
          <w:kern w:val="0"/>
          <w:szCs w:val="21"/>
        </w:rPr>
        <w:t>网络结构和损失函数是目前基于深度学习的轨迹预测算法</w:t>
      </w:r>
      <w:r w:rsidRPr="005D7D52">
        <w:rPr>
          <w:rFonts w:cs="宋体" w:hint="eastAsia"/>
          <w:kern w:val="0"/>
          <w:szCs w:val="21"/>
        </w:rPr>
        <w:t>的研究重点。</w:t>
      </w:r>
    </w:p>
    <w:p w14:paraId="24F37679" w14:textId="4F46B64A" w:rsidR="005D7D52" w:rsidRDefault="005D7D52" w:rsidP="00585E1E">
      <w:pPr>
        <w:spacing w:line="360" w:lineRule="auto"/>
        <w:ind w:firstLineChars="200" w:firstLine="420"/>
        <w:rPr>
          <w:rFonts w:cs="宋体"/>
          <w:kern w:val="0"/>
          <w:szCs w:val="21"/>
        </w:rPr>
      </w:pPr>
      <w:r w:rsidRPr="005D7D52">
        <w:rPr>
          <w:rFonts w:cs="宋体" w:hint="eastAsia"/>
          <w:kern w:val="0"/>
          <w:szCs w:val="21"/>
        </w:rPr>
        <w:t>近年来，用于序列预测的递归神经网络（</w:t>
      </w:r>
      <w:r w:rsidRPr="005D7D52">
        <w:rPr>
          <w:rFonts w:cs="宋体" w:hint="eastAsia"/>
          <w:kern w:val="0"/>
          <w:szCs w:val="21"/>
        </w:rPr>
        <w:t>RNN</w:t>
      </w:r>
      <w:r w:rsidRPr="005D7D52">
        <w:rPr>
          <w:rFonts w:cs="宋体" w:hint="eastAsia"/>
          <w:kern w:val="0"/>
          <w:szCs w:val="21"/>
        </w:rPr>
        <w:t>）及其变体</w:t>
      </w:r>
      <w:r w:rsidR="00E45ED4">
        <w:rPr>
          <w:rFonts w:cs="宋体" w:hint="eastAsia"/>
          <w:kern w:val="0"/>
          <w:szCs w:val="21"/>
        </w:rPr>
        <w:t>，</w:t>
      </w:r>
      <w:r w:rsidRPr="005D7D52">
        <w:rPr>
          <w:rFonts w:cs="宋体" w:hint="eastAsia"/>
          <w:kern w:val="0"/>
          <w:szCs w:val="21"/>
        </w:rPr>
        <w:t>包括长短期记忆网络（</w:t>
      </w:r>
      <w:r w:rsidRPr="005D7D52">
        <w:rPr>
          <w:rFonts w:cs="宋体" w:hint="eastAsia"/>
          <w:kern w:val="0"/>
          <w:szCs w:val="21"/>
        </w:rPr>
        <w:t>LSTM</w:t>
      </w:r>
      <w:r w:rsidRPr="005D7D52">
        <w:rPr>
          <w:rFonts w:cs="宋体" w:hint="eastAsia"/>
          <w:kern w:val="0"/>
          <w:szCs w:val="21"/>
        </w:rPr>
        <w:t>）</w:t>
      </w:r>
      <w:r w:rsidR="00E45ED4" w:rsidRPr="004748FA">
        <w:rPr>
          <w:rFonts w:hint="eastAsia"/>
          <w:vertAlign w:val="superscript"/>
        </w:rPr>
        <w:t>[</w:t>
      </w:r>
      <w:r w:rsidR="00E45ED4">
        <w:rPr>
          <w:vertAlign w:val="superscript"/>
        </w:rPr>
        <w:t>17</w:t>
      </w:r>
      <w:r w:rsidR="00E45ED4" w:rsidRPr="004748FA">
        <w:rPr>
          <w:vertAlign w:val="superscript"/>
        </w:rPr>
        <w:t>]</w:t>
      </w:r>
      <w:r w:rsidRPr="005D7D52">
        <w:rPr>
          <w:rFonts w:cs="宋体" w:hint="eastAsia"/>
          <w:kern w:val="0"/>
          <w:szCs w:val="21"/>
        </w:rPr>
        <w:t>和门控递归神经网络（</w:t>
      </w:r>
      <w:r w:rsidRPr="005D7D52">
        <w:rPr>
          <w:rFonts w:cs="宋体" w:hint="eastAsia"/>
          <w:kern w:val="0"/>
          <w:szCs w:val="21"/>
        </w:rPr>
        <w:t>GRU</w:t>
      </w:r>
      <w:r w:rsidRPr="005D7D52">
        <w:rPr>
          <w:rFonts w:cs="宋体" w:hint="eastAsia"/>
          <w:kern w:val="0"/>
          <w:szCs w:val="21"/>
        </w:rPr>
        <w:t>）</w:t>
      </w:r>
      <w:r w:rsidR="00E45ED4" w:rsidRPr="004748FA">
        <w:rPr>
          <w:rFonts w:hint="eastAsia"/>
          <w:vertAlign w:val="superscript"/>
        </w:rPr>
        <w:t>[</w:t>
      </w:r>
      <w:r w:rsidR="00E45ED4">
        <w:rPr>
          <w:vertAlign w:val="superscript"/>
        </w:rPr>
        <w:t>18</w:t>
      </w:r>
      <w:r w:rsidR="00E45ED4" w:rsidRPr="004748FA">
        <w:rPr>
          <w:vertAlign w:val="superscript"/>
        </w:rPr>
        <w:t>]</w:t>
      </w:r>
      <w:r w:rsidRPr="005D7D52">
        <w:rPr>
          <w:rFonts w:cs="宋体" w:hint="eastAsia"/>
          <w:kern w:val="0"/>
          <w:szCs w:val="21"/>
        </w:rPr>
        <w:t>在序列预测任务中（如语音识别</w:t>
      </w:r>
      <w:r w:rsidR="00E45ED4" w:rsidRPr="003E669A">
        <w:rPr>
          <w:vertAlign w:val="superscript"/>
        </w:rPr>
        <w:t>[</w:t>
      </w:r>
      <w:r w:rsidR="00E45ED4">
        <w:rPr>
          <w:vertAlign w:val="superscript"/>
        </w:rPr>
        <w:t>19</w:t>
      </w:r>
      <w:r w:rsidR="00E45ED4" w:rsidRPr="003E669A">
        <w:rPr>
          <w:vertAlign w:val="superscript"/>
        </w:rPr>
        <w:t>,</w:t>
      </w:r>
      <w:r w:rsidR="00E45ED4">
        <w:rPr>
          <w:vertAlign w:val="superscript"/>
        </w:rPr>
        <w:t>20</w:t>
      </w:r>
      <w:r w:rsidR="00E45ED4" w:rsidRPr="003E669A">
        <w:rPr>
          <w:vertAlign w:val="superscript"/>
        </w:rPr>
        <w:t>]</w:t>
      </w:r>
      <w:r>
        <w:rPr>
          <w:rFonts w:cs="宋体" w:hint="eastAsia"/>
          <w:kern w:val="0"/>
          <w:szCs w:val="21"/>
        </w:rPr>
        <w:t>，标题生成</w:t>
      </w:r>
      <w:r w:rsidR="00E45ED4" w:rsidRPr="00CD5809">
        <w:rPr>
          <w:vertAlign w:val="superscript"/>
        </w:rPr>
        <w:t>[</w:t>
      </w:r>
      <w:r w:rsidR="00E45ED4">
        <w:rPr>
          <w:vertAlign w:val="superscript"/>
        </w:rPr>
        <w:t>21</w:t>
      </w:r>
      <w:r w:rsidR="00E45ED4" w:rsidRPr="00CD5809">
        <w:rPr>
          <w:vertAlign w:val="superscript"/>
        </w:rPr>
        <w:t>]</w:t>
      </w:r>
      <w:r>
        <w:rPr>
          <w:rFonts w:cs="宋体" w:hint="eastAsia"/>
          <w:kern w:val="0"/>
          <w:szCs w:val="21"/>
        </w:rPr>
        <w:t>，机</w:t>
      </w:r>
      <w:r>
        <w:rPr>
          <w:rFonts w:cs="宋体" w:hint="eastAsia"/>
          <w:kern w:val="0"/>
          <w:szCs w:val="21"/>
        </w:rPr>
        <w:lastRenderedPageBreak/>
        <w:t>器翻译</w:t>
      </w:r>
      <w:r w:rsidR="00E45ED4" w:rsidRPr="00CD5809">
        <w:rPr>
          <w:vertAlign w:val="superscript"/>
        </w:rPr>
        <w:t>[</w:t>
      </w:r>
      <w:r w:rsidR="00372502">
        <w:rPr>
          <w:vertAlign w:val="superscript"/>
        </w:rPr>
        <w:t>11</w:t>
      </w:r>
      <w:r w:rsidR="00E45ED4" w:rsidRPr="00CD5809">
        <w:rPr>
          <w:vertAlign w:val="superscript"/>
        </w:rPr>
        <w:t>]</w:t>
      </w:r>
      <w:r>
        <w:rPr>
          <w:rFonts w:cs="宋体" w:hint="eastAsia"/>
          <w:kern w:val="0"/>
          <w:szCs w:val="21"/>
        </w:rPr>
        <w:t>）</w:t>
      </w:r>
      <w:r w:rsidRPr="005D7D52">
        <w:rPr>
          <w:rFonts w:cs="宋体" w:hint="eastAsia"/>
          <w:kern w:val="0"/>
          <w:szCs w:val="21"/>
        </w:rPr>
        <w:t>取得了巨大的成功。鉴于递归神经网络在处理序列数据尤其是解决长时依赖时的优越性能，自然而然的可以将其引入轨迹预测领域。而序列模型</w:t>
      </w:r>
      <w:r w:rsidRPr="005D7D52">
        <w:rPr>
          <w:rFonts w:cs="宋体" w:hint="eastAsia"/>
          <w:kern w:val="0"/>
          <w:szCs w:val="21"/>
        </w:rPr>
        <w:t>Seq2Seq</w:t>
      </w:r>
      <w:r w:rsidRPr="005D7D52">
        <w:rPr>
          <w:rFonts w:cs="宋体" w:hint="eastAsia"/>
          <w:kern w:val="0"/>
          <w:szCs w:val="21"/>
        </w:rPr>
        <w:t>为序列生成任务提供了一个编码器</w:t>
      </w:r>
      <w:r w:rsidRPr="005D7D52">
        <w:rPr>
          <w:rFonts w:cs="宋体" w:hint="eastAsia"/>
          <w:kern w:val="0"/>
          <w:szCs w:val="21"/>
        </w:rPr>
        <w:t>-</w:t>
      </w:r>
      <w:r w:rsidRPr="005D7D52">
        <w:rPr>
          <w:rFonts w:cs="宋体" w:hint="eastAsia"/>
          <w:kern w:val="0"/>
          <w:szCs w:val="21"/>
        </w:rPr>
        <w:t>解码器（</w:t>
      </w:r>
      <w:r w:rsidR="0065049D">
        <w:rPr>
          <w:rFonts w:cs="宋体" w:hint="eastAsia"/>
          <w:kern w:val="0"/>
          <w:szCs w:val="21"/>
        </w:rPr>
        <w:t>Encoder-</w:t>
      </w:r>
      <w:r w:rsidRPr="005D7D52">
        <w:rPr>
          <w:rFonts w:cs="宋体" w:hint="eastAsia"/>
          <w:kern w:val="0"/>
          <w:szCs w:val="21"/>
        </w:rPr>
        <w:t>Decoder</w:t>
      </w:r>
      <w:r w:rsidRPr="005D7D52">
        <w:rPr>
          <w:rFonts w:cs="宋体" w:hint="eastAsia"/>
          <w:kern w:val="0"/>
          <w:szCs w:val="21"/>
        </w:rPr>
        <w:t>）框架，该框架旨在学习以输入序列为条件的输出序列（即</w:t>
      </w:r>
      <m:oMath>
        <m:r>
          <w:rPr>
            <w:rFonts w:ascii="Cambria Math" w:hAnsi="Cambria Math"/>
          </w:rPr>
          <m:t>P(</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t-1</m:t>
            </m:r>
          </m:sup>
        </m:sSup>
        <m:r>
          <w:rPr>
            <w:rFonts w:ascii="Cambria Math" w:hAnsi="Cambria Math"/>
          </w:rPr>
          <m:t>)</m:t>
        </m:r>
      </m:oMath>
      <w:r w:rsidRPr="005D7D52">
        <w:rPr>
          <w:rFonts w:cs="宋体" w:hint="eastAsia"/>
          <w:kern w:val="0"/>
          <w:szCs w:val="21"/>
        </w:rPr>
        <w:t>）的条件分布，框架中可以将</w:t>
      </w:r>
      <w:r w:rsidRPr="005D7D52">
        <w:rPr>
          <w:rFonts w:cs="宋体" w:hint="eastAsia"/>
          <w:kern w:val="0"/>
          <w:szCs w:val="21"/>
        </w:rPr>
        <w:t>LSTM</w:t>
      </w:r>
      <w:r w:rsidRPr="005D7D52">
        <w:rPr>
          <w:rFonts w:cs="宋体" w:hint="eastAsia"/>
          <w:kern w:val="0"/>
          <w:szCs w:val="21"/>
        </w:rPr>
        <w:t>单元同时用于编码器和解码器中。编码器</w:t>
      </w:r>
      <w:r w:rsidRPr="005D7D52">
        <w:rPr>
          <w:rFonts w:cs="宋体" w:hint="eastAsia"/>
          <w:kern w:val="0"/>
          <w:szCs w:val="21"/>
        </w:rPr>
        <w:t>LSTM</w:t>
      </w:r>
      <w:r>
        <w:rPr>
          <w:rFonts w:cs="宋体" w:hint="eastAsia"/>
          <w:kern w:val="0"/>
          <w:szCs w:val="21"/>
        </w:rPr>
        <w:t>首先遍历输入序列，将其编码为语义</w:t>
      </w:r>
      <w:r w:rsidRPr="005D7D52">
        <w:rPr>
          <w:rFonts w:cs="宋体" w:hint="eastAsia"/>
          <w:kern w:val="0"/>
          <w:szCs w:val="21"/>
        </w:rPr>
        <w:t>向量，后将向量传递给解码器</w:t>
      </w:r>
      <w:r w:rsidRPr="005D7D52">
        <w:rPr>
          <w:rFonts w:cs="宋体" w:hint="eastAsia"/>
          <w:kern w:val="0"/>
          <w:szCs w:val="21"/>
        </w:rPr>
        <w:t>LSTM</w:t>
      </w:r>
      <w:r w:rsidR="00982804">
        <w:rPr>
          <w:rFonts w:cs="宋体" w:hint="eastAsia"/>
          <w:kern w:val="0"/>
          <w:szCs w:val="21"/>
        </w:rPr>
        <w:t>，</w:t>
      </w:r>
      <w:r w:rsidRPr="005D7D52">
        <w:rPr>
          <w:rFonts w:cs="宋体" w:hint="eastAsia"/>
          <w:kern w:val="0"/>
          <w:szCs w:val="21"/>
        </w:rPr>
        <w:t>随后生成输出序列，近几年的模型大多采用</w:t>
      </w:r>
      <w:r w:rsidR="00982804">
        <w:rPr>
          <w:rFonts w:cs="宋体" w:hint="eastAsia"/>
          <w:kern w:val="0"/>
          <w:szCs w:val="21"/>
        </w:rPr>
        <w:t>了该预测框架</w:t>
      </w:r>
      <w:r w:rsidR="00372502" w:rsidRPr="00CD5809">
        <w:rPr>
          <w:vertAlign w:val="superscript"/>
        </w:rPr>
        <w:t>[</w:t>
      </w:r>
      <w:r w:rsidR="00372502">
        <w:rPr>
          <w:vertAlign w:val="superscript"/>
        </w:rPr>
        <w:t>22</w:t>
      </w:r>
      <w:r w:rsidR="00372502" w:rsidRPr="00CD5809">
        <w:rPr>
          <w:vertAlign w:val="superscript"/>
        </w:rPr>
        <w:t>]</w:t>
      </w:r>
      <w:r w:rsidR="00982804">
        <w:rPr>
          <w:rFonts w:cs="宋体" w:hint="eastAsia"/>
          <w:kern w:val="0"/>
          <w:szCs w:val="21"/>
        </w:rPr>
        <w:t>。</w:t>
      </w:r>
      <w:r w:rsidR="00830A3A" w:rsidRPr="00392B42">
        <w:rPr>
          <w:rFonts w:cs="宋体" w:hint="eastAsia"/>
          <w:color w:val="000000" w:themeColor="text1"/>
          <w:kern w:val="0"/>
          <w:szCs w:val="21"/>
        </w:rPr>
        <w:t>编码器</w:t>
      </w:r>
      <w:r w:rsidR="00830A3A" w:rsidRPr="00392B42">
        <w:rPr>
          <w:rFonts w:cs="宋体" w:hint="eastAsia"/>
          <w:color w:val="000000" w:themeColor="text1"/>
          <w:kern w:val="0"/>
          <w:szCs w:val="21"/>
        </w:rPr>
        <w:t>-</w:t>
      </w:r>
      <w:r w:rsidR="00830A3A" w:rsidRPr="00392B42">
        <w:rPr>
          <w:rFonts w:cs="宋体" w:hint="eastAsia"/>
          <w:color w:val="000000" w:themeColor="text1"/>
          <w:kern w:val="0"/>
          <w:szCs w:val="21"/>
        </w:rPr>
        <w:t>解码器（</w:t>
      </w:r>
      <w:r w:rsidR="00830A3A" w:rsidRPr="00392B42">
        <w:rPr>
          <w:rFonts w:cs="宋体" w:hint="eastAsia"/>
          <w:color w:val="000000" w:themeColor="text1"/>
          <w:kern w:val="0"/>
          <w:szCs w:val="21"/>
        </w:rPr>
        <w:t>Encoder-Decoder</w:t>
      </w:r>
      <w:r w:rsidR="00DE645F" w:rsidRPr="00392B42">
        <w:rPr>
          <w:rFonts w:cs="宋体" w:hint="eastAsia"/>
          <w:color w:val="000000" w:themeColor="text1"/>
          <w:kern w:val="0"/>
          <w:szCs w:val="21"/>
        </w:rPr>
        <w:t>）框架虽然较为经典，但是也存在一定的不足之处，即</w:t>
      </w:r>
      <w:r w:rsidR="0029286C" w:rsidRPr="00392B42">
        <w:rPr>
          <w:rFonts w:cs="宋体" w:hint="eastAsia"/>
          <w:color w:val="000000" w:themeColor="text1"/>
          <w:kern w:val="0"/>
          <w:szCs w:val="21"/>
        </w:rPr>
        <w:t>在编码和解码两者之间建立联系的唯一桥梁就是上述中提到的固定长度的语义向量，整个序列</w:t>
      </w:r>
      <w:r w:rsidR="00C9465D" w:rsidRPr="00392B42">
        <w:rPr>
          <w:rFonts w:cs="宋体" w:hint="eastAsia"/>
          <w:color w:val="000000" w:themeColor="text1"/>
          <w:kern w:val="0"/>
          <w:szCs w:val="21"/>
        </w:rPr>
        <w:t>所携带的</w:t>
      </w:r>
      <w:r w:rsidR="0029286C" w:rsidRPr="00392B42">
        <w:rPr>
          <w:rFonts w:cs="宋体" w:hint="eastAsia"/>
          <w:color w:val="000000" w:themeColor="text1"/>
          <w:kern w:val="0"/>
          <w:szCs w:val="21"/>
        </w:rPr>
        <w:t>信息都将被压缩到此向量中，这就会出现两个问题，其一，</w:t>
      </w:r>
      <w:r w:rsidR="00C9465D" w:rsidRPr="00392B42">
        <w:rPr>
          <w:rFonts w:cs="宋体" w:hint="eastAsia"/>
          <w:color w:val="000000" w:themeColor="text1"/>
          <w:kern w:val="0"/>
          <w:szCs w:val="21"/>
        </w:rPr>
        <w:t>输入序列的信息不能充分的被语义向量表示，其二，后输入的序列信息会将之前输入的信息覆盖掉。此现象会随着输入序列长度的增加愈发严重，最终造成解码准确度的下降。为解决此问题，注意力模型诞生，</w:t>
      </w:r>
      <w:r w:rsidR="00664916" w:rsidRPr="00392B42">
        <w:rPr>
          <w:rFonts w:cs="宋体" w:hint="eastAsia"/>
          <w:color w:val="000000" w:themeColor="text1"/>
          <w:kern w:val="0"/>
          <w:szCs w:val="21"/>
        </w:rPr>
        <w:t>此模型</w:t>
      </w:r>
      <w:r w:rsidR="00C9465D" w:rsidRPr="00392B42">
        <w:rPr>
          <w:rFonts w:cs="宋体" w:hint="eastAsia"/>
          <w:color w:val="000000" w:themeColor="text1"/>
          <w:kern w:val="0"/>
          <w:szCs w:val="21"/>
        </w:rPr>
        <w:t>不再要求</w:t>
      </w:r>
      <w:r w:rsidR="00664916" w:rsidRPr="00392B42">
        <w:rPr>
          <w:rFonts w:cs="宋体" w:hint="eastAsia"/>
          <w:color w:val="000000" w:themeColor="text1"/>
          <w:kern w:val="0"/>
          <w:szCs w:val="21"/>
        </w:rPr>
        <w:t>编码器把</w:t>
      </w:r>
      <w:r w:rsidR="00C9465D" w:rsidRPr="00392B42">
        <w:rPr>
          <w:rFonts w:cs="宋体" w:hint="eastAsia"/>
          <w:color w:val="000000" w:themeColor="text1"/>
          <w:kern w:val="0"/>
          <w:szCs w:val="21"/>
        </w:rPr>
        <w:t>整个序列所携带的信息</w:t>
      </w:r>
      <w:r w:rsidR="00664916" w:rsidRPr="00392B42">
        <w:rPr>
          <w:rFonts w:cs="宋体" w:hint="eastAsia"/>
          <w:color w:val="000000" w:themeColor="text1"/>
          <w:kern w:val="0"/>
          <w:szCs w:val="21"/>
        </w:rPr>
        <w:t>都</w:t>
      </w:r>
      <w:r w:rsidR="00C9465D" w:rsidRPr="00392B42">
        <w:rPr>
          <w:rFonts w:cs="宋体" w:hint="eastAsia"/>
          <w:color w:val="000000" w:themeColor="text1"/>
          <w:kern w:val="0"/>
          <w:szCs w:val="21"/>
        </w:rPr>
        <w:t>压缩到此向量中，而是</w:t>
      </w:r>
      <w:r w:rsidR="00664916" w:rsidRPr="00392B42">
        <w:rPr>
          <w:rFonts w:cs="宋体" w:hint="eastAsia"/>
          <w:color w:val="000000" w:themeColor="text1"/>
          <w:kern w:val="0"/>
          <w:szCs w:val="21"/>
        </w:rPr>
        <w:t>将其将其输入信息编码成一个向量序列，解码时选择性的对其子集进行处理，保证了对序列所携带信息的充分利用</w:t>
      </w:r>
      <w:r w:rsidR="00830A3A" w:rsidRPr="00392B42">
        <w:rPr>
          <w:rFonts w:cs="宋体" w:hint="eastAsia"/>
          <w:color w:val="000000" w:themeColor="text1"/>
          <w:kern w:val="0"/>
          <w:szCs w:val="21"/>
        </w:rPr>
        <w:t>。</w:t>
      </w:r>
      <w:r w:rsidR="00664916">
        <w:rPr>
          <w:rFonts w:cs="宋体" w:hint="eastAsia"/>
          <w:kern w:val="0"/>
          <w:szCs w:val="21"/>
        </w:rPr>
        <w:t>在此基础上，</w:t>
      </w:r>
      <w:r w:rsidRPr="005D7D52">
        <w:rPr>
          <w:rFonts w:cs="宋体" w:hint="eastAsia"/>
          <w:kern w:val="0"/>
          <w:szCs w:val="21"/>
        </w:rPr>
        <w:t>Karatzoglou</w:t>
      </w:r>
      <w:r w:rsidR="005D4361">
        <w:rPr>
          <w:rFonts w:cs="宋体" w:hint="eastAsia"/>
          <w:kern w:val="0"/>
          <w:szCs w:val="21"/>
        </w:rPr>
        <w:t>等</w:t>
      </w:r>
      <w:r w:rsidR="00372502" w:rsidRPr="00CD5809">
        <w:rPr>
          <w:vertAlign w:val="superscript"/>
        </w:rPr>
        <w:t>[</w:t>
      </w:r>
      <w:r w:rsidR="00372502">
        <w:rPr>
          <w:vertAlign w:val="superscript"/>
        </w:rPr>
        <w:t>23</w:t>
      </w:r>
      <w:r w:rsidR="00372502" w:rsidRPr="00CD5809">
        <w:rPr>
          <w:vertAlign w:val="superscript"/>
        </w:rPr>
        <w:t>]</w:t>
      </w:r>
      <w:r w:rsidR="00982804">
        <w:rPr>
          <w:rFonts w:cs="宋体" w:hint="eastAsia"/>
          <w:kern w:val="0"/>
          <w:szCs w:val="21"/>
        </w:rPr>
        <w:t>通过对人类轨迹采用</w:t>
      </w:r>
      <w:r w:rsidRPr="005D7D52">
        <w:rPr>
          <w:rFonts w:cs="宋体" w:hint="eastAsia"/>
          <w:kern w:val="0"/>
          <w:szCs w:val="21"/>
        </w:rPr>
        <w:t>Seq2Seq</w:t>
      </w:r>
      <w:r w:rsidRPr="005D7D52">
        <w:rPr>
          <w:rFonts w:cs="宋体" w:hint="eastAsia"/>
          <w:kern w:val="0"/>
          <w:szCs w:val="21"/>
        </w:rPr>
        <w:t>框架扩展了</w:t>
      </w:r>
      <w:r w:rsidRPr="005D7D52">
        <w:rPr>
          <w:rFonts w:cs="宋体" w:hint="eastAsia"/>
          <w:kern w:val="0"/>
          <w:szCs w:val="21"/>
        </w:rPr>
        <w:t>LSTM</w:t>
      </w:r>
      <w:r w:rsidRPr="005D7D52">
        <w:rPr>
          <w:rFonts w:cs="宋体" w:hint="eastAsia"/>
          <w:kern w:val="0"/>
          <w:szCs w:val="21"/>
        </w:rPr>
        <w:t>网络，并探讨了基于注意力的</w:t>
      </w:r>
      <w:r w:rsidR="00982804">
        <w:rPr>
          <w:rFonts w:cs="宋体"/>
          <w:kern w:val="0"/>
          <w:szCs w:val="21"/>
        </w:rPr>
        <w:t>S</w:t>
      </w:r>
      <w:r w:rsidR="00982804">
        <w:rPr>
          <w:rFonts w:cs="宋体" w:hint="eastAsia"/>
          <w:kern w:val="0"/>
          <w:szCs w:val="21"/>
        </w:rPr>
        <w:t>eq2</w:t>
      </w:r>
      <w:r w:rsidR="00982804">
        <w:rPr>
          <w:rFonts w:cs="宋体"/>
          <w:kern w:val="0"/>
          <w:szCs w:val="21"/>
        </w:rPr>
        <w:t>S</w:t>
      </w:r>
      <w:r w:rsidRPr="005D7D52">
        <w:rPr>
          <w:rFonts w:cs="宋体" w:hint="eastAsia"/>
          <w:kern w:val="0"/>
          <w:szCs w:val="21"/>
        </w:rPr>
        <w:t>eq</w:t>
      </w:r>
      <w:r w:rsidRPr="005D7D52">
        <w:rPr>
          <w:rFonts w:cs="宋体" w:hint="eastAsia"/>
          <w:kern w:val="0"/>
          <w:szCs w:val="21"/>
        </w:rPr>
        <w:t>的影响，验证了</w:t>
      </w:r>
      <w:r w:rsidRPr="005D7D52">
        <w:rPr>
          <w:rFonts w:cs="宋体" w:hint="eastAsia"/>
          <w:kern w:val="0"/>
          <w:szCs w:val="21"/>
        </w:rPr>
        <w:t>Seq2Seq</w:t>
      </w:r>
      <w:r w:rsidRPr="005D7D52">
        <w:rPr>
          <w:rFonts w:cs="宋体" w:hint="eastAsia"/>
          <w:kern w:val="0"/>
          <w:szCs w:val="21"/>
        </w:rPr>
        <w:t>框架在轨迹建模和运动模式预测中的有效性</w:t>
      </w:r>
      <w:r w:rsidR="00982804">
        <w:rPr>
          <w:rFonts w:cs="宋体" w:hint="eastAsia"/>
          <w:kern w:val="0"/>
          <w:szCs w:val="21"/>
        </w:rPr>
        <w:t>。</w:t>
      </w:r>
    </w:p>
    <w:p w14:paraId="5223B479" w14:textId="65A67198" w:rsidR="00442382" w:rsidRDefault="00C82072" w:rsidP="002313FE">
      <w:pPr>
        <w:spacing w:line="360" w:lineRule="auto"/>
        <w:ind w:firstLineChars="200" w:firstLine="420"/>
        <w:rPr>
          <w:rFonts w:cs="宋体"/>
          <w:color w:val="000000" w:themeColor="text1"/>
          <w:kern w:val="0"/>
          <w:szCs w:val="21"/>
        </w:rPr>
      </w:pPr>
      <w:r>
        <w:rPr>
          <w:rFonts w:cs="宋体" w:hint="eastAsia"/>
          <w:kern w:val="0"/>
          <w:szCs w:val="21"/>
        </w:rPr>
        <w:t>在行人轨迹预测方面：</w:t>
      </w:r>
      <w:r w:rsidR="00982804">
        <w:rPr>
          <w:rFonts w:cs="宋体" w:hint="eastAsia"/>
          <w:kern w:val="0"/>
          <w:szCs w:val="21"/>
        </w:rPr>
        <w:t>基于先前的研究，</w:t>
      </w:r>
      <w:r w:rsidR="00982804">
        <w:rPr>
          <w:rFonts w:cs="宋体" w:hint="eastAsia"/>
          <w:kern w:val="0"/>
          <w:szCs w:val="21"/>
        </w:rPr>
        <w:t>A</w:t>
      </w:r>
      <w:r w:rsidR="00982804" w:rsidRPr="00982804">
        <w:rPr>
          <w:rFonts w:cs="宋体" w:hint="eastAsia"/>
          <w:kern w:val="0"/>
          <w:szCs w:val="21"/>
        </w:rPr>
        <w:t>lahi</w:t>
      </w:r>
      <w:r w:rsidR="005D4361">
        <w:rPr>
          <w:rFonts w:cs="宋体" w:hint="eastAsia"/>
          <w:kern w:val="0"/>
          <w:szCs w:val="21"/>
        </w:rPr>
        <w:t>等</w:t>
      </w:r>
      <w:r w:rsidR="00372502" w:rsidRPr="00CD5809">
        <w:rPr>
          <w:vertAlign w:val="superscript"/>
        </w:rPr>
        <w:t>[</w:t>
      </w:r>
      <w:r w:rsidR="00372502">
        <w:rPr>
          <w:vertAlign w:val="superscript"/>
        </w:rPr>
        <w:t>24</w:t>
      </w:r>
      <w:r w:rsidR="00372502" w:rsidRPr="00CD5809">
        <w:rPr>
          <w:vertAlign w:val="superscript"/>
        </w:rPr>
        <w:t>]</w:t>
      </w:r>
      <w:r w:rsidR="00982804">
        <w:rPr>
          <w:rFonts w:cs="宋体" w:hint="eastAsia"/>
          <w:kern w:val="0"/>
          <w:szCs w:val="21"/>
        </w:rPr>
        <w:t>提出了</w:t>
      </w:r>
      <w:r w:rsidR="00982804" w:rsidRPr="00982804">
        <w:rPr>
          <w:rFonts w:cs="宋体" w:hint="eastAsia"/>
          <w:kern w:val="0"/>
          <w:szCs w:val="21"/>
        </w:rPr>
        <w:t>用于轨迹预测的社会长短时记忆网络模型（</w:t>
      </w:r>
      <w:r w:rsidR="00982804" w:rsidRPr="00982804">
        <w:rPr>
          <w:rFonts w:cs="宋体" w:hint="eastAsia"/>
          <w:kern w:val="0"/>
          <w:szCs w:val="21"/>
        </w:rPr>
        <w:t>Social-LSTM,S-LSTM</w:t>
      </w:r>
      <w:r w:rsidR="00982804">
        <w:rPr>
          <w:rFonts w:cs="宋体" w:hint="eastAsia"/>
          <w:kern w:val="0"/>
          <w:szCs w:val="21"/>
        </w:rPr>
        <w:t>），该模型对</w:t>
      </w:r>
      <w:ins w:id="94" w:author="Admin" w:date="2021-01-13T20:43:00Z">
        <w:r w:rsidR="006843DC">
          <w:rPr>
            <w:rFonts w:cs="宋体" w:hint="eastAsia"/>
            <w:color w:val="000000" w:themeColor="text1"/>
            <w:kern w:val="0"/>
            <w:szCs w:val="21"/>
          </w:rPr>
          <w:t>智能体</w:t>
        </w:r>
      </w:ins>
      <w:del w:id="95" w:author="Admin" w:date="2021-01-13T20:43:00Z">
        <w:r w:rsidR="00982804" w:rsidDel="006843DC">
          <w:rPr>
            <w:rFonts w:cs="宋体" w:hint="eastAsia"/>
            <w:kern w:val="0"/>
            <w:szCs w:val="21"/>
          </w:rPr>
          <w:delText>行人</w:delText>
        </w:r>
      </w:del>
      <w:r w:rsidR="00982804">
        <w:rPr>
          <w:rFonts w:cs="宋体" w:hint="eastAsia"/>
          <w:kern w:val="0"/>
          <w:szCs w:val="21"/>
        </w:rPr>
        <w:t>之间可能发生相互冲突的社</w:t>
      </w:r>
      <w:r w:rsidR="00982804" w:rsidRPr="00982804">
        <w:rPr>
          <w:rFonts w:cs="宋体" w:hint="eastAsia"/>
          <w:kern w:val="0"/>
          <w:szCs w:val="21"/>
        </w:rPr>
        <w:t>交互动进行了建模。每条轨迹被建模为一个</w:t>
      </w:r>
      <w:r w:rsidR="00982804" w:rsidRPr="00982804">
        <w:rPr>
          <w:rFonts w:cs="宋体" w:hint="eastAsia"/>
          <w:kern w:val="0"/>
          <w:szCs w:val="21"/>
        </w:rPr>
        <w:t>L</w:t>
      </w:r>
      <w:r w:rsidR="00982804">
        <w:rPr>
          <w:rFonts w:cs="宋体"/>
          <w:kern w:val="0"/>
          <w:szCs w:val="21"/>
        </w:rPr>
        <w:t>S</w:t>
      </w:r>
      <w:r w:rsidR="00982804" w:rsidRPr="00982804">
        <w:rPr>
          <w:rFonts w:cs="宋体" w:hint="eastAsia"/>
          <w:kern w:val="0"/>
          <w:szCs w:val="21"/>
        </w:rPr>
        <w:t>TM</w:t>
      </w:r>
      <w:r w:rsidR="00982804" w:rsidRPr="00982804">
        <w:rPr>
          <w:rFonts w:cs="宋体" w:hint="eastAsia"/>
          <w:kern w:val="0"/>
          <w:szCs w:val="21"/>
        </w:rPr>
        <w:t>层，并且不同的</w:t>
      </w:r>
      <w:r w:rsidR="00982804" w:rsidRPr="00982804">
        <w:rPr>
          <w:rFonts w:cs="宋体" w:hint="eastAsia"/>
          <w:kern w:val="0"/>
          <w:szCs w:val="21"/>
        </w:rPr>
        <w:t>LSTM</w:t>
      </w:r>
      <w:r w:rsidR="00982804" w:rsidRPr="00982804">
        <w:rPr>
          <w:rFonts w:cs="宋体" w:hint="eastAsia"/>
          <w:kern w:val="0"/>
          <w:szCs w:val="21"/>
        </w:rPr>
        <w:t>可以通过社交池化层（</w:t>
      </w:r>
      <w:r w:rsidR="0065049D">
        <w:rPr>
          <w:rFonts w:cs="宋体" w:hint="eastAsia"/>
          <w:kern w:val="0"/>
          <w:szCs w:val="21"/>
        </w:rPr>
        <w:t>Social-</w:t>
      </w:r>
      <w:r w:rsidR="00982804" w:rsidRPr="00982804">
        <w:rPr>
          <w:rFonts w:cs="宋体" w:hint="eastAsia"/>
          <w:kern w:val="0"/>
          <w:szCs w:val="21"/>
        </w:rPr>
        <w:t>Pooling</w:t>
      </w:r>
      <w:r w:rsidR="00982804">
        <w:rPr>
          <w:rFonts w:cs="宋体" w:hint="eastAsia"/>
          <w:kern w:val="0"/>
          <w:szCs w:val="21"/>
        </w:rPr>
        <w:t>）</w:t>
      </w:r>
      <w:r w:rsidR="00982804" w:rsidRPr="00982804">
        <w:rPr>
          <w:rFonts w:cs="宋体" w:hint="eastAsia"/>
          <w:kern w:val="0"/>
          <w:szCs w:val="21"/>
        </w:rPr>
        <w:t>共享信息，从而生成无冲突的轨迹，具体的计算思路是将该</w:t>
      </w:r>
      <w:ins w:id="96" w:author="Admin" w:date="2021-01-13T20:43:00Z">
        <w:r w:rsidR="006843DC">
          <w:rPr>
            <w:rFonts w:cs="宋体" w:hint="eastAsia"/>
            <w:color w:val="000000" w:themeColor="text1"/>
            <w:kern w:val="0"/>
            <w:szCs w:val="21"/>
          </w:rPr>
          <w:t>智能体</w:t>
        </w:r>
      </w:ins>
      <w:del w:id="97" w:author="Admin" w:date="2021-01-13T20:43:00Z">
        <w:r w:rsidR="00982804" w:rsidRPr="00982804" w:rsidDel="006843DC">
          <w:rPr>
            <w:rFonts w:cs="宋体" w:hint="eastAsia"/>
            <w:kern w:val="0"/>
            <w:szCs w:val="21"/>
          </w:rPr>
          <w:delText>行人</w:delText>
        </w:r>
      </w:del>
      <w:r w:rsidR="00982804" w:rsidRPr="00982804">
        <w:rPr>
          <w:rFonts w:cs="宋体" w:hint="eastAsia"/>
          <w:kern w:val="0"/>
          <w:szCs w:val="21"/>
        </w:rPr>
        <w:t>周围的区域划分成</w:t>
      </w:r>
      <w:r w:rsidR="00982804" w:rsidRPr="00EE7533">
        <w:rPr>
          <w:rFonts w:hint="eastAsia"/>
          <w:i/>
          <w:iCs/>
        </w:rPr>
        <w:t>N</w:t>
      </w:r>
      <w:r w:rsidR="00982804">
        <w:rPr>
          <w:i/>
          <w:iCs/>
        </w:rPr>
        <w:t>*</w:t>
      </w:r>
      <w:r w:rsidR="00982804" w:rsidRPr="00EE7533">
        <w:rPr>
          <w:rFonts w:hint="eastAsia"/>
          <w:i/>
          <w:iCs/>
        </w:rPr>
        <w:t>N</w:t>
      </w:r>
      <w:r w:rsidR="00982804" w:rsidRPr="00982804">
        <w:rPr>
          <w:rFonts w:cs="宋体" w:hint="eastAsia"/>
          <w:kern w:val="0"/>
          <w:szCs w:val="21"/>
        </w:rPr>
        <w:t>个网格，</w:t>
      </w:r>
      <w:r w:rsidR="009F3C57">
        <w:rPr>
          <w:rFonts w:cs="宋体" w:hint="eastAsia"/>
          <w:kern w:val="0"/>
          <w:szCs w:val="21"/>
        </w:rPr>
        <w:t>每个网络都是相同的大小，落入这些网格中的</w:t>
      </w:r>
      <w:ins w:id="98" w:author="Admin" w:date="2021-01-13T20:43:00Z">
        <w:r w:rsidR="006843DC">
          <w:rPr>
            <w:rFonts w:cs="宋体" w:hint="eastAsia"/>
            <w:color w:val="000000" w:themeColor="text1"/>
            <w:kern w:val="0"/>
            <w:szCs w:val="21"/>
          </w:rPr>
          <w:t>智能体</w:t>
        </w:r>
      </w:ins>
      <w:del w:id="99" w:author="Admin" w:date="2021-01-13T20:43:00Z">
        <w:r w:rsidR="009F3C57" w:rsidDel="006843DC">
          <w:rPr>
            <w:rFonts w:cs="宋体" w:hint="eastAsia"/>
            <w:kern w:val="0"/>
            <w:szCs w:val="21"/>
          </w:rPr>
          <w:delText>行人</w:delText>
        </w:r>
      </w:del>
      <w:r w:rsidR="009F3C57">
        <w:rPr>
          <w:rFonts w:cs="宋体" w:hint="eastAsia"/>
          <w:kern w:val="0"/>
          <w:szCs w:val="21"/>
        </w:rPr>
        <w:t>将会参与交互的计算。</w:t>
      </w:r>
      <w:r w:rsidR="009F3C57" w:rsidRPr="00392B42">
        <w:rPr>
          <w:rFonts w:cs="宋体" w:hint="eastAsia"/>
          <w:color w:val="000000" w:themeColor="text1"/>
          <w:kern w:val="0"/>
          <w:szCs w:val="21"/>
        </w:rPr>
        <w:t>该模型成功预测了不同社交互动引起的非线性行为（例如人群同时移动），但是此模型仅仅建立了单一的模型设置（</w:t>
      </w:r>
      <w:ins w:id="100" w:author="Admin" w:date="2021-01-13T20:43:00Z">
        <w:r w:rsidR="006843DC">
          <w:rPr>
            <w:rFonts w:cs="宋体" w:hint="eastAsia"/>
            <w:color w:val="000000" w:themeColor="text1"/>
            <w:kern w:val="0"/>
            <w:szCs w:val="21"/>
          </w:rPr>
          <w:t>智能体</w:t>
        </w:r>
      </w:ins>
      <w:del w:id="101" w:author="Admin" w:date="2021-01-13T20:43:00Z">
        <w:r w:rsidR="009F3C57" w:rsidRPr="00392B42" w:rsidDel="006843DC">
          <w:rPr>
            <w:rFonts w:cs="宋体" w:hint="eastAsia"/>
            <w:color w:val="000000" w:themeColor="text1"/>
            <w:kern w:val="0"/>
            <w:szCs w:val="21"/>
          </w:rPr>
          <w:delText>行人</w:delText>
        </w:r>
      </w:del>
      <w:r w:rsidR="009F3C57" w:rsidRPr="00392B42">
        <w:rPr>
          <w:rFonts w:cs="宋体" w:hint="eastAsia"/>
          <w:color w:val="000000" w:themeColor="text1"/>
          <w:kern w:val="0"/>
          <w:szCs w:val="21"/>
        </w:rPr>
        <w:t>共享空间），</w:t>
      </w:r>
      <w:r w:rsidR="00227DAF" w:rsidRPr="00392B42">
        <w:rPr>
          <w:rFonts w:cs="宋体" w:hint="eastAsia"/>
          <w:color w:val="000000" w:themeColor="text1"/>
          <w:kern w:val="0"/>
          <w:szCs w:val="21"/>
        </w:rPr>
        <w:t>在此基础上还可建立诸多对象（例如行人，自行车，滑板车，手推车等）的社交池化层来共享空间信息，另外也可通过加入场景中的图像信息建立人与空间的交互信息</w:t>
      </w:r>
      <w:r w:rsidR="00227DAF">
        <w:rPr>
          <w:rFonts w:cs="宋体" w:hint="eastAsia"/>
          <w:kern w:val="0"/>
          <w:szCs w:val="21"/>
        </w:rPr>
        <w:t>。除此之外，</w:t>
      </w:r>
      <w:r w:rsidR="00982804">
        <w:rPr>
          <w:rFonts w:cs="宋体" w:hint="eastAsia"/>
          <w:kern w:val="0"/>
          <w:szCs w:val="21"/>
        </w:rPr>
        <w:t>基于社交池化的模型在每次训练预测时都要对社交向量进行计算，使得模型预测的实时性不高，文献中同样提出了</w:t>
      </w:r>
      <w:r w:rsidR="00910690">
        <w:rPr>
          <w:rFonts w:cs="宋体" w:hint="eastAsia"/>
          <w:kern w:val="0"/>
          <w:szCs w:val="21"/>
        </w:rPr>
        <w:t>将</w:t>
      </w:r>
      <w:r w:rsidR="00982804" w:rsidRPr="00982804">
        <w:rPr>
          <w:rFonts w:cs="宋体" w:hint="eastAsia"/>
          <w:kern w:val="0"/>
          <w:szCs w:val="21"/>
        </w:rPr>
        <w:t>O-LSTM</w:t>
      </w:r>
      <w:r w:rsidR="00982804" w:rsidRPr="00982804">
        <w:rPr>
          <w:rFonts w:cs="宋体" w:hint="eastAsia"/>
          <w:kern w:val="0"/>
          <w:szCs w:val="21"/>
        </w:rPr>
        <w:t>（</w:t>
      </w:r>
      <w:r w:rsidR="00982804" w:rsidRPr="00982804">
        <w:rPr>
          <w:rFonts w:cs="宋体" w:hint="eastAsia"/>
          <w:kern w:val="0"/>
          <w:szCs w:val="21"/>
        </w:rPr>
        <w:t>Occuapy</w:t>
      </w:r>
      <w:r w:rsidR="009F3C57">
        <w:rPr>
          <w:rFonts w:cs="宋体"/>
          <w:kern w:val="0"/>
          <w:szCs w:val="21"/>
        </w:rPr>
        <w:t xml:space="preserve"> </w:t>
      </w:r>
      <w:r w:rsidR="00982804" w:rsidRPr="00982804">
        <w:rPr>
          <w:rFonts w:cs="宋体" w:hint="eastAsia"/>
          <w:kern w:val="0"/>
          <w:szCs w:val="21"/>
        </w:rPr>
        <w:t>Map-LSTM</w:t>
      </w:r>
      <w:r w:rsidR="00982804" w:rsidRPr="00982804">
        <w:rPr>
          <w:rFonts w:cs="宋体" w:hint="eastAsia"/>
          <w:kern w:val="0"/>
          <w:szCs w:val="21"/>
        </w:rPr>
        <w:t>）结构作为社交池化向量的简化版</w:t>
      </w:r>
      <w:r w:rsidR="00982804">
        <w:rPr>
          <w:rFonts w:cs="宋体" w:hint="eastAsia"/>
          <w:kern w:val="0"/>
          <w:szCs w:val="21"/>
        </w:rPr>
        <w:t>，</w:t>
      </w:r>
      <w:r w:rsidR="00982804" w:rsidRPr="00982804">
        <w:rPr>
          <w:rFonts w:cs="宋体" w:hint="eastAsia"/>
          <w:kern w:val="0"/>
          <w:szCs w:val="21"/>
        </w:rPr>
        <w:t>以此来提升预测速度。</w:t>
      </w:r>
      <w:r w:rsidR="00982804" w:rsidRPr="00982804">
        <w:rPr>
          <w:rFonts w:cs="宋体" w:hint="eastAsia"/>
          <w:kern w:val="0"/>
          <w:szCs w:val="21"/>
        </w:rPr>
        <w:t>Kitani</w:t>
      </w:r>
      <w:r w:rsidR="005D4361">
        <w:rPr>
          <w:rFonts w:cs="宋体" w:hint="eastAsia"/>
          <w:kern w:val="0"/>
          <w:szCs w:val="21"/>
        </w:rPr>
        <w:t>等</w:t>
      </w:r>
      <w:r w:rsidR="00372502" w:rsidRPr="00CD5809">
        <w:rPr>
          <w:vertAlign w:val="superscript"/>
        </w:rPr>
        <w:t>[</w:t>
      </w:r>
      <w:r w:rsidR="00372502">
        <w:rPr>
          <w:vertAlign w:val="superscript"/>
        </w:rPr>
        <w:t>25</w:t>
      </w:r>
      <w:r w:rsidR="00372502" w:rsidRPr="00CD5809">
        <w:rPr>
          <w:vertAlign w:val="superscript"/>
        </w:rPr>
        <w:t>]</w:t>
      </w:r>
      <w:r w:rsidR="00982804">
        <w:rPr>
          <w:rFonts w:cs="宋体" w:hint="eastAsia"/>
          <w:kern w:val="0"/>
          <w:szCs w:val="21"/>
        </w:rPr>
        <w:t>已</w:t>
      </w:r>
      <w:r w:rsidR="00772498">
        <w:rPr>
          <w:rFonts w:cs="宋体" w:hint="eastAsia"/>
          <w:kern w:val="0"/>
          <w:szCs w:val="21"/>
        </w:rPr>
        <w:t>经证明，将静态环境的语义特征信息（</w:t>
      </w:r>
      <w:r w:rsidR="00982804" w:rsidRPr="00982804">
        <w:rPr>
          <w:rFonts w:cs="宋体" w:hint="eastAsia"/>
          <w:kern w:val="0"/>
          <w:szCs w:val="21"/>
        </w:rPr>
        <w:t>人行道的位</w:t>
      </w:r>
      <w:r w:rsidR="00772498">
        <w:rPr>
          <w:rFonts w:cs="宋体" w:hint="eastAsia"/>
          <w:kern w:val="0"/>
          <w:szCs w:val="21"/>
        </w:rPr>
        <w:t>置，草地区域的延伸等）输入模型有助于更准确地预测未来时刻的</w:t>
      </w:r>
      <w:ins w:id="102" w:author="Admin" w:date="2021-01-13T20:43:00Z">
        <w:r w:rsidR="006843DC">
          <w:rPr>
            <w:rFonts w:cs="宋体" w:hint="eastAsia"/>
            <w:color w:val="000000" w:themeColor="text1"/>
            <w:kern w:val="0"/>
            <w:szCs w:val="21"/>
          </w:rPr>
          <w:t>智能体</w:t>
        </w:r>
      </w:ins>
      <w:del w:id="103" w:author="Admin" w:date="2021-01-13T20:43:00Z">
        <w:r w:rsidR="00772498" w:rsidDel="006843DC">
          <w:rPr>
            <w:rFonts w:cs="宋体" w:hint="eastAsia"/>
            <w:kern w:val="0"/>
            <w:szCs w:val="21"/>
          </w:rPr>
          <w:delText>行人</w:delText>
        </w:r>
      </w:del>
      <w:r w:rsidR="00982804" w:rsidRPr="00982804">
        <w:rPr>
          <w:rFonts w:cs="宋体" w:hint="eastAsia"/>
          <w:kern w:val="0"/>
          <w:szCs w:val="21"/>
        </w:rPr>
        <w:t>轨迹</w:t>
      </w:r>
      <w:r w:rsidR="00772498">
        <w:rPr>
          <w:rFonts w:cs="宋体" w:hint="eastAsia"/>
          <w:kern w:val="0"/>
          <w:szCs w:val="21"/>
        </w:rPr>
        <w:t>。文献</w:t>
      </w:r>
      <w:r w:rsidR="00772498" w:rsidRPr="00C2563C">
        <w:t>[</w:t>
      </w:r>
      <w:r w:rsidR="00372502">
        <w:t>26</w:t>
      </w:r>
      <w:r w:rsidR="00772498" w:rsidRPr="00C2563C">
        <w:t>]</w:t>
      </w:r>
      <w:r w:rsidR="00982804" w:rsidRPr="00982804">
        <w:rPr>
          <w:rFonts w:cs="宋体" w:hint="eastAsia"/>
          <w:kern w:val="0"/>
          <w:szCs w:val="21"/>
        </w:rPr>
        <w:t>中也通过使用语义场景信息对人</w:t>
      </w:r>
      <w:r w:rsidR="00982804" w:rsidRPr="00982804">
        <w:rPr>
          <w:rFonts w:cs="宋体" w:hint="eastAsia"/>
          <w:kern w:val="0"/>
          <w:szCs w:val="21"/>
        </w:rPr>
        <w:t>-</w:t>
      </w:r>
      <w:r w:rsidR="00982804" w:rsidRPr="00982804">
        <w:rPr>
          <w:rFonts w:cs="宋体" w:hint="eastAsia"/>
          <w:kern w:val="0"/>
          <w:szCs w:val="21"/>
        </w:rPr>
        <w:t>空交互进行建模</w:t>
      </w:r>
      <w:r w:rsidR="00772498">
        <w:rPr>
          <w:rFonts w:cs="宋体" w:hint="eastAsia"/>
          <w:kern w:val="0"/>
          <w:szCs w:val="21"/>
        </w:rPr>
        <w:t>，并以此来推断场景中的可穿越区域，从而预测</w:t>
      </w:r>
      <w:ins w:id="104" w:author="Admin" w:date="2021-01-13T20:43:00Z">
        <w:r w:rsidR="006843DC">
          <w:rPr>
            <w:rFonts w:cs="宋体" w:hint="eastAsia"/>
            <w:color w:val="000000" w:themeColor="text1"/>
            <w:kern w:val="0"/>
            <w:szCs w:val="21"/>
          </w:rPr>
          <w:t>智能体</w:t>
        </w:r>
      </w:ins>
      <w:del w:id="105" w:author="Admin" w:date="2021-01-13T20:43:00Z">
        <w:r w:rsidR="00772498" w:rsidDel="006843DC">
          <w:rPr>
            <w:rFonts w:cs="宋体" w:hint="eastAsia"/>
            <w:kern w:val="0"/>
            <w:szCs w:val="21"/>
          </w:rPr>
          <w:delText>行人</w:delText>
        </w:r>
      </w:del>
      <w:r w:rsidR="00772498">
        <w:rPr>
          <w:rFonts w:cs="宋体" w:hint="eastAsia"/>
          <w:kern w:val="0"/>
          <w:szCs w:val="21"/>
        </w:rPr>
        <w:t>的未来轨迹。因此，在</w:t>
      </w:r>
      <w:r w:rsidR="00982804" w:rsidRPr="00982804">
        <w:rPr>
          <w:rFonts w:cs="宋体" w:hint="eastAsia"/>
          <w:kern w:val="0"/>
          <w:szCs w:val="21"/>
        </w:rPr>
        <w:t>O-LSTM</w:t>
      </w:r>
      <w:r w:rsidR="00772498">
        <w:rPr>
          <w:rFonts w:cs="宋体" w:hint="eastAsia"/>
          <w:kern w:val="0"/>
          <w:szCs w:val="21"/>
        </w:rPr>
        <w:t>的基础上，</w:t>
      </w:r>
      <w:r w:rsidR="005D4361">
        <w:t>Xue</w:t>
      </w:r>
      <w:r w:rsidR="005D4361">
        <w:rPr>
          <w:rFonts w:cs="宋体" w:hint="eastAsia"/>
          <w:kern w:val="0"/>
          <w:szCs w:val="21"/>
        </w:rPr>
        <w:t>等</w:t>
      </w:r>
      <w:r w:rsidR="00372502" w:rsidRPr="00CD5809">
        <w:rPr>
          <w:vertAlign w:val="superscript"/>
        </w:rPr>
        <w:t>[</w:t>
      </w:r>
      <w:r w:rsidR="00372502">
        <w:rPr>
          <w:vertAlign w:val="superscript"/>
        </w:rPr>
        <w:t>27</w:t>
      </w:r>
      <w:r w:rsidR="00372502" w:rsidRPr="00CD5809">
        <w:rPr>
          <w:vertAlign w:val="superscript"/>
        </w:rPr>
        <w:t>]</w:t>
      </w:r>
      <w:r w:rsidR="00982804" w:rsidRPr="00982804">
        <w:rPr>
          <w:rFonts w:cs="宋体" w:hint="eastAsia"/>
          <w:kern w:val="0"/>
          <w:szCs w:val="21"/>
        </w:rPr>
        <w:t>采用分层</w:t>
      </w:r>
      <w:r w:rsidR="00982804" w:rsidRPr="00982804">
        <w:rPr>
          <w:rFonts w:cs="宋体" w:hint="eastAsia"/>
          <w:kern w:val="0"/>
          <w:szCs w:val="21"/>
        </w:rPr>
        <w:t>LSTM</w:t>
      </w:r>
      <w:r w:rsidR="00982804" w:rsidRPr="00982804">
        <w:rPr>
          <w:rFonts w:cs="宋体" w:hint="eastAsia"/>
          <w:kern w:val="0"/>
          <w:szCs w:val="21"/>
        </w:rPr>
        <w:t>结构，提出了</w:t>
      </w:r>
      <w:r w:rsidR="00982804" w:rsidRPr="00982804">
        <w:rPr>
          <w:rFonts w:cs="宋体" w:hint="eastAsia"/>
          <w:kern w:val="0"/>
          <w:szCs w:val="21"/>
        </w:rPr>
        <w:t>SS-LSTM</w:t>
      </w:r>
      <w:r w:rsidR="00982804" w:rsidRPr="00982804">
        <w:rPr>
          <w:rFonts w:cs="宋体" w:hint="eastAsia"/>
          <w:kern w:val="0"/>
          <w:szCs w:val="21"/>
        </w:rPr>
        <w:t>模</w:t>
      </w:r>
      <w:r w:rsidR="00982804" w:rsidRPr="00982804">
        <w:rPr>
          <w:rFonts w:cs="宋体" w:hint="eastAsia"/>
          <w:kern w:val="0"/>
          <w:szCs w:val="21"/>
        </w:rPr>
        <w:lastRenderedPageBreak/>
        <w:t>型，在</w:t>
      </w:r>
      <w:r w:rsidR="00982804" w:rsidRPr="00982804">
        <w:rPr>
          <w:rFonts w:cs="宋体" w:hint="eastAsia"/>
          <w:kern w:val="0"/>
          <w:szCs w:val="21"/>
        </w:rPr>
        <w:t>O-LSTM</w:t>
      </w:r>
      <w:r w:rsidR="00772498">
        <w:rPr>
          <w:rFonts w:cs="宋体" w:hint="eastAsia"/>
          <w:kern w:val="0"/>
          <w:szCs w:val="21"/>
        </w:rPr>
        <w:t>考虑</w:t>
      </w:r>
      <w:ins w:id="106" w:author="Admin" w:date="2021-01-13T20:43:00Z">
        <w:r w:rsidR="006843DC">
          <w:rPr>
            <w:rFonts w:cs="宋体" w:hint="eastAsia"/>
            <w:color w:val="000000" w:themeColor="text1"/>
            <w:kern w:val="0"/>
            <w:szCs w:val="21"/>
          </w:rPr>
          <w:t>智能体</w:t>
        </w:r>
      </w:ins>
      <w:del w:id="107" w:author="Admin" w:date="2021-01-13T20:43:00Z">
        <w:r w:rsidR="00772498" w:rsidDel="006843DC">
          <w:rPr>
            <w:rFonts w:cs="宋体" w:hint="eastAsia"/>
            <w:kern w:val="0"/>
            <w:szCs w:val="21"/>
          </w:rPr>
          <w:delText>行人</w:delText>
        </w:r>
      </w:del>
      <w:del w:id="108" w:author="Admin" w:date="2021-01-13T20:44:00Z">
        <w:r w:rsidR="00772498" w:rsidDel="006843DC">
          <w:rPr>
            <w:rFonts w:cs="宋体" w:hint="eastAsia"/>
            <w:kern w:val="0"/>
            <w:szCs w:val="21"/>
          </w:rPr>
          <w:delText>的</w:delText>
        </w:r>
      </w:del>
      <w:r w:rsidR="00772498">
        <w:rPr>
          <w:rFonts w:cs="宋体" w:hint="eastAsia"/>
          <w:kern w:val="0"/>
          <w:szCs w:val="21"/>
        </w:rPr>
        <w:t>交互</w:t>
      </w:r>
      <w:ins w:id="109" w:author="Admin" w:date="2021-01-13T20:44:00Z">
        <w:r w:rsidR="006843DC">
          <w:rPr>
            <w:rFonts w:cs="宋体" w:hint="eastAsia"/>
            <w:kern w:val="0"/>
            <w:szCs w:val="21"/>
          </w:rPr>
          <w:t>的</w:t>
        </w:r>
      </w:ins>
      <w:r w:rsidR="00772498">
        <w:rPr>
          <w:rFonts w:cs="宋体" w:hint="eastAsia"/>
          <w:kern w:val="0"/>
          <w:szCs w:val="21"/>
        </w:rPr>
        <w:t>基础上，额外考虑</w:t>
      </w:r>
      <w:ins w:id="110" w:author="Admin" w:date="2021-01-13T20:44:00Z">
        <w:r w:rsidR="006843DC">
          <w:rPr>
            <w:rFonts w:cs="宋体" w:hint="eastAsia"/>
            <w:kern w:val="0"/>
            <w:szCs w:val="21"/>
          </w:rPr>
          <w:t>该</w:t>
        </w:r>
        <w:r w:rsidR="006843DC">
          <w:rPr>
            <w:rFonts w:cs="宋体" w:hint="eastAsia"/>
            <w:color w:val="000000" w:themeColor="text1"/>
            <w:kern w:val="0"/>
            <w:szCs w:val="21"/>
          </w:rPr>
          <w:t>智能体</w:t>
        </w:r>
      </w:ins>
      <w:del w:id="111" w:author="Admin" w:date="2021-01-13T20:44:00Z">
        <w:r w:rsidR="00772498" w:rsidDel="006843DC">
          <w:rPr>
            <w:rFonts w:cs="宋体" w:hint="eastAsia"/>
            <w:kern w:val="0"/>
            <w:szCs w:val="21"/>
          </w:rPr>
          <w:delText>行人</w:delText>
        </w:r>
      </w:del>
      <w:r w:rsidR="00772498">
        <w:rPr>
          <w:rFonts w:cs="宋体" w:hint="eastAsia"/>
          <w:kern w:val="0"/>
          <w:szCs w:val="21"/>
        </w:rPr>
        <w:t>所处的场景信息</w:t>
      </w:r>
      <w:r w:rsidR="00403A04">
        <w:rPr>
          <w:rFonts w:cs="宋体" w:hint="eastAsia"/>
          <w:kern w:val="0"/>
          <w:szCs w:val="21"/>
        </w:rPr>
        <w:t>，</w:t>
      </w:r>
      <w:r w:rsidR="00403A04" w:rsidRPr="00392B42">
        <w:rPr>
          <w:rFonts w:cs="宋体" w:hint="eastAsia"/>
          <w:color w:val="000000" w:themeColor="text1"/>
          <w:kern w:val="0"/>
          <w:szCs w:val="21"/>
        </w:rPr>
        <w:t>做出轨迹预测，且相较于其他基于</w:t>
      </w:r>
      <w:r w:rsidR="00403A04" w:rsidRPr="00392B42">
        <w:rPr>
          <w:rFonts w:cs="宋体" w:hint="eastAsia"/>
          <w:color w:val="000000" w:themeColor="text1"/>
          <w:kern w:val="0"/>
          <w:szCs w:val="21"/>
        </w:rPr>
        <w:t>L</w:t>
      </w:r>
      <w:r w:rsidR="00403A04" w:rsidRPr="00392B42">
        <w:rPr>
          <w:rFonts w:cs="宋体"/>
          <w:color w:val="000000" w:themeColor="text1"/>
          <w:kern w:val="0"/>
          <w:szCs w:val="21"/>
        </w:rPr>
        <w:t>STM</w:t>
      </w:r>
      <w:r w:rsidR="00403A04" w:rsidRPr="00392B42">
        <w:rPr>
          <w:rFonts w:cs="宋体"/>
          <w:color w:val="000000" w:themeColor="text1"/>
          <w:kern w:val="0"/>
          <w:szCs w:val="21"/>
        </w:rPr>
        <w:t>的模型，其在</w:t>
      </w:r>
      <w:r w:rsidR="00403A04" w:rsidRPr="00392B42">
        <w:rPr>
          <w:rFonts w:cs="宋体" w:hint="eastAsia"/>
          <w:color w:val="000000" w:themeColor="text1"/>
          <w:kern w:val="0"/>
          <w:szCs w:val="21"/>
        </w:rPr>
        <w:t>E</w:t>
      </w:r>
      <w:r w:rsidR="00403A04" w:rsidRPr="00392B42">
        <w:rPr>
          <w:rFonts w:cs="宋体"/>
          <w:color w:val="000000" w:themeColor="text1"/>
          <w:kern w:val="0"/>
          <w:szCs w:val="21"/>
        </w:rPr>
        <w:t>TH</w:t>
      </w:r>
      <w:r w:rsidR="00403A04" w:rsidRPr="00392B42">
        <w:rPr>
          <w:rFonts w:cs="宋体"/>
          <w:color w:val="000000" w:themeColor="text1"/>
          <w:kern w:val="0"/>
          <w:szCs w:val="21"/>
        </w:rPr>
        <w:t>、</w:t>
      </w:r>
      <w:r w:rsidR="00403A04" w:rsidRPr="00392B42">
        <w:rPr>
          <w:rFonts w:cs="宋体" w:hint="eastAsia"/>
          <w:color w:val="000000" w:themeColor="text1"/>
          <w:kern w:val="0"/>
          <w:szCs w:val="21"/>
        </w:rPr>
        <w:t>U</w:t>
      </w:r>
      <w:r w:rsidR="00403A04" w:rsidRPr="00392B42">
        <w:rPr>
          <w:rFonts w:cs="宋体"/>
          <w:color w:val="000000" w:themeColor="text1"/>
          <w:kern w:val="0"/>
          <w:szCs w:val="21"/>
        </w:rPr>
        <w:t>CY</w:t>
      </w:r>
      <w:r w:rsidR="00403A04" w:rsidRPr="00392B42">
        <w:rPr>
          <w:rFonts w:cs="宋体"/>
          <w:color w:val="000000" w:themeColor="text1"/>
          <w:kern w:val="0"/>
          <w:szCs w:val="21"/>
        </w:rPr>
        <w:t>数据集中有更好的表现。</w:t>
      </w:r>
      <w:r w:rsidR="009827D9" w:rsidRPr="00392B42">
        <w:rPr>
          <w:rFonts w:cs="宋体"/>
          <w:color w:val="000000" w:themeColor="text1"/>
          <w:kern w:val="0"/>
          <w:szCs w:val="21"/>
        </w:rPr>
        <w:t>未来</w:t>
      </w:r>
      <w:r w:rsidR="00403A04" w:rsidRPr="00392B42">
        <w:rPr>
          <w:rFonts w:cs="宋体"/>
          <w:color w:val="000000" w:themeColor="text1"/>
          <w:kern w:val="0"/>
          <w:szCs w:val="21"/>
        </w:rPr>
        <w:t>，增加</w:t>
      </w:r>
      <w:ins w:id="112" w:author="Admin" w:date="2021-01-13T20:44:00Z">
        <w:r w:rsidR="006843DC">
          <w:rPr>
            <w:rFonts w:cs="宋体" w:hint="eastAsia"/>
            <w:color w:val="000000" w:themeColor="text1"/>
            <w:kern w:val="0"/>
            <w:szCs w:val="21"/>
          </w:rPr>
          <w:t>智能体</w:t>
        </w:r>
      </w:ins>
      <w:del w:id="113" w:author="Admin" w:date="2021-01-13T20:44:00Z">
        <w:r w:rsidR="00403A04" w:rsidRPr="00392B42" w:rsidDel="006843DC">
          <w:rPr>
            <w:rFonts w:cs="宋体"/>
            <w:color w:val="000000" w:themeColor="text1"/>
            <w:kern w:val="0"/>
            <w:szCs w:val="21"/>
          </w:rPr>
          <w:delText>行人</w:delText>
        </w:r>
      </w:del>
      <w:r w:rsidR="00403A04" w:rsidRPr="00392B42">
        <w:rPr>
          <w:rFonts w:cs="宋体"/>
          <w:color w:val="000000" w:themeColor="text1"/>
          <w:kern w:val="0"/>
          <w:szCs w:val="21"/>
        </w:rPr>
        <w:t>交互信息所占的比重</w:t>
      </w:r>
      <w:r w:rsidR="009827D9" w:rsidRPr="00392B42">
        <w:rPr>
          <w:rFonts w:cs="宋体"/>
          <w:color w:val="000000" w:themeColor="text1"/>
          <w:kern w:val="0"/>
          <w:szCs w:val="21"/>
        </w:rPr>
        <w:t>（</w:t>
      </w:r>
      <w:r w:rsidR="00403A04" w:rsidRPr="00392B42">
        <w:rPr>
          <w:rFonts w:cs="宋体"/>
          <w:color w:val="000000" w:themeColor="text1"/>
          <w:kern w:val="0"/>
          <w:szCs w:val="21"/>
        </w:rPr>
        <w:t>比如引入</w:t>
      </w:r>
      <w:ins w:id="114" w:author="Admin" w:date="2021-01-13T20:44:00Z">
        <w:r w:rsidR="006843DC">
          <w:rPr>
            <w:rFonts w:cs="宋体" w:hint="eastAsia"/>
            <w:color w:val="000000" w:themeColor="text1"/>
            <w:kern w:val="0"/>
            <w:szCs w:val="21"/>
          </w:rPr>
          <w:t>智能体</w:t>
        </w:r>
      </w:ins>
      <w:del w:id="115" w:author="Admin" w:date="2021-01-13T20:44:00Z">
        <w:r w:rsidR="00403A04" w:rsidRPr="00392B42" w:rsidDel="006843DC">
          <w:rPr>
            <w:rFonts w:cs="宋体"/>
            <w:color w:val="000000" w:themeColor="text1"/>
            <w:kern w:val="0"/>
            <w:szCs w:val="21"/>
          </w:rPr>
          <w:delText>行人</w:delText>
        </w:r>
      </w:del>
      <w:r w:rsidR="00403A04" w:rsidRPr="00392B42">
        <w:rPr>
          <w:rFonts w:cs="宋体"/>
          <w:color w:val="000000" w:themeColor="text1"/>
          <w:kern w:val="0"/>
          <w:szCs w:val="21"/>
        </w:rPr>
        <w:t>之间的距离</w:t>
      </w:r>
      <w:r w:rsidR="009827D9" w:rsidRPr="00392B42">
        <w:rPr>
          <w:rFonts w:cs="宋体"/>
          <w:color w:val="000000" w:themeColor="text1"/>
          <w:kern w:val="0"/>
          <w:szCs w:val="21"/>
        </w:rPr>
        <w:t>）或是增加新的注意力机制（空间</w:t>
      </w:r>
      <w:r w:rsidR="009827D9" w:rsidRPr="00392B42">
        <w:rPr>
          <w:rFonts w:cs="宋体"/>
          <w:color w:val="000000" w:themeColor="text1"/>
          <w:kern w:val="0"/>
          <w:szCs w:val="21"/>
        </w:rPr>
        <w:t>-</w:t>
      </w:r>
      <w:r w:rsidR="009827D9" w:rsidRPr="00392B42">
        <w:rPr>
          <w:rFonts w:cs="宋体"/>
          <w:color w:val="000000" w:themeColor="text1"/>
          <w:kern w:val="0"/>
          <w:szCs w:val="21"/>
        </w:rPr>
        <w:t>时间）也会对其预测效果产生新的影响</w:t>
      </w:r>
      <w:r w:rsidR="001D57A2" w:rsidRPr="002313FE">
        <w:rPr>
          <w:rFonts w:cs="宋体" w:hint="eastAsia"/>
          <w:color w:val="000000" w:themeColor="text1"/>
          <w:kern w:val="0"/>
          <w:szCs w:val="21"/>
        </w:rPr>
        <w:t>。</w:t>
      </w:r>
    </w:p>
    <w:p w14:paraId="3E0D6455" w14:textId="34C7206F" w:rsidR="002313FE" w:rsidRPr="002313FE" w:rsidRDefault="00442382" w:rsidP="002313FE">
      <w:pPr>
        <w:spacing w:line="360" w:lineRule="auto"/>
        <w:ind w:firstLineChars="200" w:firstLine="420"/>
        <w:rPr>
          <w:ins w:id="116" w:author="Admin" w:date="2021-01-13T21:01:00Z"/>
          <w:rFonts w:ascii="宋体" w:eastAsia="宋体" w:hAnsi="宋体" w:cs="宋体"/>
          <w:color w:val="0066CC"/>
          <w:sz w:val="20"/>
          <w:szCs w:val="20"/>
        </w:rPr>
      </w:pPr>
      <w:r>
        <w:rPr>
          <w:rFonts w:hint="eastAsia"/>
        </w:rPr>
        <w:t>在机动车轨迹预测方面：</w:t>
      </w:r>
      <w:ins w:id="117" w:author="Admin" w:date="2021-01-27T17:32:00Z">
        <w:r w:rsidR="009702A2">
          <w:t>MERCAT</w:t>
        </w:r>
      </w:ins>
      <w:ins w:id="118" w:author="Admin" w:date="2021-01-13T20:50:00Z">
        <w:r w:rsidR="006843DC" w:rsidRPr="002313FE">
          <w:rPr>
            <w:rFonts w:hint="eastAsia"/>
            <w:rPrChange w:id="119" w:author="Admin" w:date="2021-01-13T21:03:00Z">
              <w:rPr>
                <w:rFonts w:ascii="微软雅黑" w:eastAsia="微软雅黑" w:hAnsi="微软雅黑" w:hint="eastAsia"/>
                <w:color w:val="0066CC"/>
                <w:sz w:val="20"/>
                <w:szCs w:val="20"/>
              </w:rPr>
            </w:rPrChange>
          </w:rPr>
          <w:t>等</w:t>
        </w:r>
      </w:ins>
      <w:ins w:id="120" w:author="Admin" w:date="2021-01-27T16:52:00Z">
        <w:r w:rsidR="0066721C" w:rsidRPr="00CD5809">
          <w:rPr>
            <w:vertAlign w:val="superscript"/>
          </w:rPr>
          <w:t>[</w:t>
        </w:r>
        <w:r w:rsidR="0066721C">
          <w:rPr>
            <w:vertAlign w:val="superscript"/>
          </w:rPr>
          <w:t>54</w:t>
        </w:r>
        <w:r w:rsidR="0066721C" w:rsidRPr="00CD5809">
          <w:rPr>
            <w:vertAlign w:val="superscript"/>
          </w:rPr>
          <w:t>]</w:t>
        </w:r>
      </w:ins>
      <w:ins w:id="121" w:author="Admin" w:date="2021-01-13T20:51:00Z">
        <w:r w:rsidR="006843DC" w:rsidRPr="002313FE">
          <w:rPr>
            <w:rFonts w:hint="eastAsia"/>
            <w:rPrChange w:id="122" w:author="Admin" w:date="2021-01-13T21:03:00Z">
              <w:rPr>
                <w:rFonts w:ascii="微软雅黑" w:eastAsia="微软雅黑" w:hAnsi="微软雅黑" w:hint="eastAsia"/>
                <w:color w:val="0066CC"/>
                <w:sz w:val="20"/>
                <w:szCs w:val="20"/>
              </w:rPr>
            </w:rPrChange>
          </w:rPr>
          <w:t>利</w:t>
        </w:r>
        <w:r w:rsidR="006843DC" w:rsidRPr="002313FE">
          <w:rPr>
            <w:rFonts w:ascii="微软雅黑" w:eastAsia="微软雅黑" w:hAnsi="微软雅黑" w:cs="微软雅黑" w:hint="eastAsia"/>
            <w:rPrChange w:id="123" w:author="Admin" w:date="2021-01-13T21:03:00Z">
              <w:rPr>
                <w:rFonts w:ascii="微软雅黑" w:eastAsia="微软雅黑" w:hAnsi="微软雅黑" w:cs="微软雅黑" w:hint="eastAsia"/>
                <w:color w:val="0066CC"/>
                <w:sz w:val="20"/>
                <w:szCs w:val="20"/>
              </w:rPr>
            </w:rPrChange>
          </w:rPr>
          <w:t>⽤</w:t>
        </w:r>
        <w:r w:rsidR="006843DC" w:rsidRPr="002313FE">
          <w:rPr>
            <w:rFonts w:hint="eastAsia"/>
            <w:rPrChange w:id="124" w:author="Admin" w:date="2021-01-13T21:03:00Z">
              <w:rPr>
                <w:rFonts w:ascii="微软雅黑" w:eastAsia="微软雅黑" w:hAnsi="微软雅黑" w:hint="eastAsia"/>
                <w:color w:val="0066CC"/>
                <w:sz w:val="20"/>
                <w:szCs w:val="20"/>
              </w:rPr>
            </w:rPrChange>
          </w:rPr>
          <w:t>多头注意</w:t>
        </w:r>
        <w:r w:rsidR="006843DC" w:rsidRPr="002313FE">
          <w:rPr>
            <w:rFonts w:ascii="微软雅黑" w:eastAsia="微软雅黑" w:hAnsi="微软雅黑" w:cs="微软雅黑" w:hint="eastAsia"/>
            <w:rPrChange w:id="125" w:author="Admin" w:date="2021-01-13T21:03:00Z">
              <w:rPr>
                <w:rFonts w:ascii="微软雅黑" w:eastAsia="微软雅黑" w:hAnsi="微软雅黑" w:cs="微软雅黑" w:hint="eastAsia"/>
                <w:color w:val="0066CC"/>
                <w:sz w:val="20"/>
                <w:szCs w:val="20"/>
              </w:rPr>
            </w:rPrChange>
          </w:rPr>
          <w:t>⼒</w:t>
        </w:r>
        <w:r w:rsidR="006843DC" w:rsidRPr="002313FE">
          <w:rPr>
            <w:rFonts w:hint="eastAsia"/>
            <w:rPrChange w:id="126" w:author="Admin" w:date="2021-01-13T21:03:00Z">
              <w:rPr>
                <w:rFonts w:ascii="微软雅黑" w:eastAsia="微软雅黑" w:hAnsi="微软雅黑" w:hint="eastAsia"/>
                <w:color w:val="0066CC"/>
                <w:sz w:val="20"/>
                <w:szCs w:val="20"/>
              </w:rPr>
            </w:rPrChange>
          </w:rPr>
          <w:t>模块，对道路场景中的所有</w:t>
        </w:r>
        <w:r w:rsidR="006843DC" w:rsidRPr="002313FE">
          <w:rPr>
            <w:rFonts w:ascii="微软雅黑" w:eastAsia="微软雅黑" w:hAnsi="微软雅黑" w:cs="微软雅黑" w:hint="eastAsia"/>
            <w:rPrChange w:id="127" w:author="Admin" w:date="2021-01-13T21:03:00Z">
              <w:rPr>
                <w:rFonts w:ascii="微软雅黑" w:eastAsia="微软雅黑" w:hAnsi="微软雅黑" w:cs="微软雅黑" w:hint="eastAsia"/>
                <w:color w:val="0066CC"/>
                <w:sz w:val="20"/>
                <w:szCs w:val="20"/>
              </w:rPr>
            </w:rPrChange>
          </w:rPr>
          <w:t>⻋</w:t>
        </w:r>
        <w:r w:rsidR="006843DC" w:rsidRPr="002313FE">
          <w:rPr>
            <w:rFonts w:hint="eastAsia"/>
            <w:rPrChange w:id="128" w:author="Admin" w:date="2021-01-13T21:03:00Z">
              <w:rPr>
                <w:rFonts w:ascii="微软雅黑" w:eastAsia="微软雅黑" w:hAnsi="微软雅黑" w:hint="eastAsia"/>
                <w:color w:val="0066CC"/>
                <w:sz w:val="20"/>
                <w:szCs w:val="20"/>
              </w:rPr>
            </w:rPrChange>
          </w:rPr>
          <w:t>辆的交互情况进</w:t>
        </w:r>
        <w:r w:rsidR="006843DC" w:rsidRPr="002313FE">
          <w:rPr>
            <w:rFonts w:ascii="微软雅黑" w:eastAsia="微软雅黑" w:hAnsi="微软雅黑" w:cs="微软雅黑" w:hint="eastAsia"/>
            <w:rPrChange w:id="129" w:author="Admin" w:date="2021-01-13T21:03:00Z">
              <w:rPr>
                <w:rFonts w:ascii="微软雅黑" w:eastAsia="微软雅黑" w:hAnsi="微软雅黑" w:cs="微软雅黑" w:hint="eastAsia"/>
                <w:color w:val="0066CC"/>
                <w:sz w:val="20"/>
                <w:szCs w:val="20"/>
              </w:rPr>
            </w:rPrChange>
          </w:rPr>
          <w:t>⾏</w:t>
        </w:r>
        <w:r w:rsidR="006843DC" w:rsidRPr="002313FE">
          <w:rPr>
            <w:rFonts w:hint="eastAsia"/>
            <w:rPrChange w:id="130" w:author="Admin" w:date="2021-01-13T21:03:00Z">
              <w:rPr>
                <w:rFonts w:ascii="微软雅黑" w:eastAsia="微软雅黑" w:hAnsi="微软雅黑" w:hint="eastAsia"/>
                <w:color w:val="0066CC"/>
                <w:sz w:val="20"/>
                <w:szCs w:val="20"/>
              </w:rPr>
            </w:rPrChange>
          </w:rPr>
          <w:t>关联，之后使</w:t>
        </w:r>
        <w:r w:rsidR="006843DC" w:rsidRPr="002313FE">
          <w:rPr>
            <w:rFonts w:ascii="微软雅黑" w:eastAsia="微软雅黑" w:hAnsi="微软雅黑" w:cs="微软雅黑" w:hint="eastAsia"/>
            <w:rPrChange w:id="131" w:author="Admin" w:date="2021-01-13T21:03:00Z">
              <w:rPr>
                <w:rFonts w:ascii="微软雅黑" w:eastAsia="微软雅黑" w:hAnsi="微软雅黑" w:cs="微软雅黑" w:hint="eastAsia"/>
                <w:color w:val="0066CC"/>
                <w:sz w:val="20"/>
                <w:szCs w:val="20"/>
              </w:rPr>
            </w:rPrChange>
          </w:rPr>
          <w:t>⽤⻓</w:t>
        </w:r>
        <w:r w:rsidR="006843DC" w:rsidRPr="002313FE">
          <w:rPr>
            <w:rFonts w:hint="eastAsia"/>
            <w:rPrChange w:id="132" w:author="Admin" w:date="2021-01-13T21:03:00Z">
              <w:rPr>
                <w:rFonts w:ascii="微软雅黑" w:eastAsia="微软雅黑" w:hAnsi="微软雅黑" w:hint="eastAsia"/>
                <w:color w:val="0066CC"/>
                <w:sz w:val="20"/>
                <w:szCs w:val="20"/>
              </w:rPr>
            </w:rPrChange>
          </w:rPr>
          <w:t>短期记忆层进</w:t>
        </w:r>
        <w:r w:rsidR="006843DC" w:rsidRPr="002313FE">
          <w:rPr>
            <w:rFonts w:ascii="微软雅黑" w:eastAsia="微软雅黑" w:hAnsi="微软雅黑" w:cs="微软雅黑" w:hint="eastAsia"/>
            <w:rPrChange w:id="133" w:author="Admin" w:date="2021-01-13T21:03:00Z">
              <w:rPr>
                <w:rFonts w:ascii="微软雅黑" w:eastAsia="微软雅黑" w:hAnsi="微软雅黑" w:cs="微软雅黑" w:hint="eastAsia"/>
                <w:color w:val="0066CC"/>
                <w:sz w:val="20"/>
                <w:szCs w:val="20"/>
              </w:rPr>
            </w:rPrChange>
          </w:rPr>
          <w:t>⾏</w:t>
        </w:r>
        <w:r w:rsidR="006843DC" w:rsidRPr="002313FE">
          <w:rPr>
            <w:rFonts w:hint="eastAsia"/>
            <w:rPrChange w:id="134" w:author="Admin" w:date="2021-01-13T21:03:00Z">
              <w:rPr>
                <w:rFonts w:ascii="微软雅黑" w:eastAsia="微软雅黑" w:hAnsi="微软雅黑" w:hint="eastAsia"/>
                <w:color w:val="0066CC"/>
                <w:sz w:val="20"/>
                <w:szCs w:val="20"/>
              </w:rPr>
            </w:rPrChange>
          </w:rPr>
          <w:t>编码和预测。不同于</w:t>
        </w:r>
        <w:r w:rsidR="006843DC" w:rsidRPr="002313FE">
          <w:rPr>
            <w:rFonts w:ascii="微软雅黑" w:eastAsia="微软雅黑" w:hAnsi="微软雅黑" w:cs="微软雅黑" w:hint="eastAsia"/>
            <w:rPrChange w:id="135" w:author="Admin" w:date="2021-01-13T21:03:00Z">
              <w:rPr>
                <w:rFonts w:ascii="微软雅黑" w:eastAsia="微软雅黑" w:hAnsi="微软雅黑" w:cs="微软雅黑" w:hint="eastAsia"/>
                <w:color w:val="0066CC"/>
                <w:sz w:val="20"/>
                <w:szCs w:val="20"/>
              </w:rPr>
            </w:rPrChange>
          </w:rPr>
          <w:t>⼤</w:t>
        </w:r>
        <w:r w:rsidR="006843DC" w:rsidRPr="002313FE">
          <w:rPr>
            <w:rFonts w:hint="eastAsia"/>
            <w:rPrChange w:id="136" w:author="Admin" w:date="2021-01-13T21:03:00Z">
              <w:rPr>
                <w:rFonts w:ascii="微软雅黑" w:eastAsia="微软雅黑" w:hAnsi="微软雅黑" w:hint="eastAsia"/>
                <w:color w:val="0066CC"/>
                <w:sz w:val="20"/>
                <w:szCs w:val="20"/>
              </w:rPr>
            </w:rPrChange>
          </w:rPr>
          <w:t>多数联合预测模型，需要空间</w:t>
        </w:r>
        <w:r w:rsidR="006843DC" w:rsidRPr="002313FE">
          <w:rPr>
            <w:rFonts w:ascii="微软雅黑" w:eastAsia="微软雅黑" w:hAnsi="微软雅黑" w:cs="微软雅黑" w:hint="eastAsia"/>
            <w:rPrChange w:id="137" w:author="Admin" w:date="2021-01-13T21:03:00Z">
              <w:rPr>
                <w:rFonts w:ascii="微软雅黑" w:eastAsia="微软雅黑" w:hAnsi="微软雅黑" w:cs="微软雅黑" w:hint="eastAsia"/>
                <w:color w:val="0066CC"/>
                <w:sz w:val="20"/>
                <w:szCs w:val="20"/>
              </w:rPr>
            </w:rPrChange>
          </w:rPr>
          <w:t>⽹</w:t>
        </w:r>
        <w:r w:rsidR="006843DC" w:rsidRPr="002313FE">
          <w:rPr>
            <w:rFonts w:hint="eastAsia"/>
            <w:rPrChange w:id="138" w:author="Admin" w:date="2021-01-13T21:03:00Z">
              <w:rPr>
                <w:rFonts w:ascii="微软雅黑" w:eastAsia="微软雅黑" w:hAnsi="微软雅黑" w:hint="eastAsia"/>
                <w:color w:val="0066CC"/>
                <w:sz w:val="20"/>
                <w:szCs w:val="20"/>
              </w:rPr>
            </w:rPrChange>
          </w:rPr>
          <w:t>格来描述所处场景，该模型仅仅使</w:t>
        </w:r>
        <w:r w:rsidR="006843DC" w:rsidRPr="002313FE">
          <w:rPr>
            <w:rFonts w:ascii="微软雅黑" w:eastAsia="微软雅黑" w:hAnsi="微软雅黑" w:cs="微软雅黑" w:hint="eastAsia"/>
            <w:rPrChange w:id="139" w:author="Admin" w:date="2021-01-13T21:03:00Z">
              <w:rPr>
                <w:rFonts w:ascii="微软雅黑" w:eastAsia="微软雅黑" w:hAnsi="微软雅黑" w:cs="微软雅黑" w:hint="eastAsia"/>
                <w:color w:val="0066CC"/>
                <w:sz w:val="20"/>
                <w:szCs w:val="20"/>
              </w:rPr>
            </w:rPrChange>
          </w:rPr>
          <w:t>⽤</w:t>
        </w:r>
        <w:r w:rsidR="006843DC" w:rsidRPr="002313FE">
          <w:rPr>
            <w:rFonts w:hint="eastAsia"/>
            <w:rPrChange w:id="140" w:author="Admin" w:date="2021-01-13T21:03:00Z">
              <w:rPr>
                <w:rFonts w:ascii="微软雅黑" w:eastAsia="微软雅黑" w:hAnsi="微软雅黑" w:hint="eastAsia"/>
                <w:color w:val="0066CC"/>
                <w:sz w:val="20"/>
                <w:szCs w:val="20"/>
              </w:rPr>
            </w:rPrChange>
          </w:rPr>
          <w:t>单纯的轨迹序列，通过由</w:t>
        </w:r>
        <w:r w:rsidR="006843DC" w:rsidRPr="002313FE">
          <w:rPr>
            <w:rPrChange w:id="141" w:author="Admin" w:date="2021-01-13T21:03:00Z">
              <w:rPr>
                <w:rFonts w:ascii="微软雅黑" w:eastAsia="微软雅黑" w:hAnsi="微软雅黑"/>
                <w:color w:val="0066CC"/>
                <w:sz w:val="20"/>
                <w:szCs w:val="20"/>
              </w:rPr>
            </w:rPrChange>
          </w:rPr>
          <w:t>LSTM</w:t>
        </w:r>
        <w:r w:rsidR="006843DC" w:rsidRPr="002313FE">
          <w:rPr>
            <w:rFonts w:hint="eastAsia"/>
            <w:rPrChange w:id="142" w:author="Admin" w:date="2021-01-13T21:03:00Z">
              <w:rPr>
                <w:rFonts w:ascii="微软雅黑" w:eastAsia="微软雅黑" w:hAnsi="微软雅黑" w:hint="eastAsia"/>
                <w:color w:val="0066CC"/>
                <w:sz w:val="20"/>
                <w:szCs w:val="20"/>
              </w:rPr>
            </w:rPrChange>
          </w:rPr>
          <w:t>和两层</w:t>
        </w:r>
        <w:r w:rsidR="006843DC" w:rsidRPr="002313FE">
          <w:rPr>
            <w:rFonts w:ascii="微软雅黑" w:eastAsia="微软雅黑" w:hAnsi="微软雅黑" w:cs="微软雅黑" w:hint="eastAsia"/>
            <w:rPrChange w:id="143" w:author="Admin" w:date="2021-01-13T21:03:00Z">
              <w:rPr>
                <w:rFonts w:ascii="微软雅黑" w:eastAsia="微软雅黑" w:hAnsi="微软雅黑" w:cs="微软雅黑" w:hint="eastAsia"/>
                <w:color w:val="0066CC"/>
                <w:sz w:val="20"/>
                <w:szCs w:val="20"/>
              </w:rPr>
            </w:rPrChange>
          </w:rPr>
          <w:t>⾃</w:t>
        </w:r>
        <w:r w:rsidR="006843DC" w:rsidRPr="002313FE">
          <w:rPr>
            <w:rFonts w:hint="eastAsia"/>
            <w:rPrChange w:id="144" w:author="Admin" w:date="2021-01-13T21:03:00Z">
              <w:rPr>
                <w:rFonts w:ascii="微软雅黑" w:eastAsia="微软雅黑" w:hAnsi="微软雅黑" w:hint="eastAsia"/>
                <w:color w:val="0066CC"/>
                <w:sz w:val="20"/>
                <w:szCs w:val="20"/>
              </w:rPr>
            </w:rPrChange>
          </w:rPr>
          <w:t>注意</w:t>
        </w:r>
        <w:r w:rsidR="006843DC" w:rsidRPr="002313FE">
          <w:rPr>
            <w:rFonts w:ascii="微软雅黑" w:eastAsia="微软雅黑" w:hAnsi="微软雅黑" w:cs="微软雅黑" w:hint="eastAsia"/>
            <w:rPrChange w:id="145" w:author="Admin" w:date="2021-01-13T21:03:00Z">
              <w:rPr>
                <w:rFonts w:ascii="微软雅黑" w:eastAsia="微软雅黑" w:hAnsi="微软雅黑" w:cs="微软雅黑" w:hint="eastAsia"/>
                <w:color w:val="0066CC"/>
                <w:sz w:val="20"/>
                <w:szCs w:val="20"/>
              </w:rPr>
            </w:rPrChange>
          </w:rPr>
          <w:t>⼒</w:t>
        </w:r>
        <w:r w:rsidR="006843DC" w:rsidRPr="002313FE">
          <w:rPr>
            <w:rFonts w:hint="eastAsia"/>
            <w:rPrChange w:id="146" w:author="Admin" w:date="2021-01-13T21:03:00Z">
              <w:rPr>
                <w:rFonts w:ascii="微软雅黑" w:eastAsia="微软雅黑" w:hAnsi="微软雅黑" w:hint="eastAsia"/>
                <w:color w:val="0066CC"/>
                <w:sz w:val="20"/>
                <w:szCs w:val="20"/>
              </w:rPr>
            </w:rPrChange>
          </w:rPr>
          <w:t>构成的</w:t>
        </w:r>
        <w:r w:rsidR="006843DC" w:rsidRPr="002313FE">
          <w:rPr>
            <w:rFonts w:ascii="微软雅黑" w:eastAsia="微软雅黑" w:hAnsi="微软雅黑" w:cs="微软雅黑" w:hint="eastAsia"/>
            <w:rPrChange w:id="147" w:author="Admin" w:date="2021-01-13T21:03:00Z">
              <w:rPr>
                <w:rFonts w:ascii="微软雅黑" w:eastAsia="微软雅黑" w:hAnsi="微软雅黑" w:cs="微软雅黑" w:hint="eastAsia"/>
                <w:color w:val="0066CC"/>
                <w:sz w:val="20"/>
                <w:szCs w:val="20"/>
              </w:rPr>
            </w:rPrChange>
          </w:rPr>
          <w:t>⽹</w:t>
        </w:r>
        <w:r w:rsidR="006843DC" w:rsidRPr="002313FE">
          <w:rPr>
            <w:rFonts w:hint="eastAsia"/>
            <w:rPrChange w:id="148" w:author="Admin" w:date="2021-01-13T21:03:00Z">
              <w:rPr>
                <w:rFonts w:ascii="微软雅黑" w:eastAsia="微软雅黑" w:hAnsi="微软雅黑" w:hint="eastAsia"/>
                <w:color w:val="0066CC"/>
                <w:sz w:val="20"/>
                <w:szCs w:val="20"/>
              </w:rPr>
            </w:rPrChange>
          </w:rPr>
          <w:t>络模型，便得到轨迹的</w:t>
        </w:r>
        <w:r w:rsidR="006843DC" w:rsidRPr="002313FE">
          <w:rPr>
            <w:rFonts w:ascii="微软雅黑" w:eastAsia="微软雅黑" w:hAnsi="微软雅黑" w:cs="微软雅黑" w:hint="eastAsia"/>
            <w:rPrChange w:id="149" w:author="Admin" w:date="2021-01-13T21:03:00Z">
              <w:rPr>
                <w:rFonts w:ascii="微软雅黑" w:eastAsia="微软雅黑" w:hAnsi="微软雅黑" w:cs="微软雅黑" w:hint="eastAsia"/>
                <w:color w:val="0066CC"/>
                <w:sz w:val="20"/>
                <w:szCs w:val="20"/>
              </w:rPr>
            </w:rPrChange>
          </w:rPr>
          <w:t>⾼</w:t>
        </w:r>
        <w:r w:rsidR="006843DC" w:rsidRPr="002313FE">
          <w:rPr>
            <w:rFonts w:hint="eastAsia"/>
            <w:rPrChange w:id="150" w:author="Admin" w:date="2021-01-13T21:03:00Z">
              <w:rPr>
                <w:rFonts w:ascii="微软雅黑" w:eastAsia="微软雅黑" w:hAnsi="微软雅黑" w:hint="eastAsia"/>
                <w:color w:val="0066CC"/>
                <w:sz w:val="20"/>
                <w:szCs w:val="20"/>
              </w:rPr>
            </w:rPrChange>
          </w:rPr>
          <w:t>斯混合预测。</w:t>
        </w:r>
      </w:ins>
      <w:ins w:id="151" w:author="Admin" w:date="2021-01-27T17:34:00Z">
        <w:r w:rsidR="009702A2">
          <w:t>PARK</w:t>
        </w:r>
      </w:ins>
      <w:ins w:id="152" w:author="Admin" w:date="2021-01-27T16:23:00Z">
        <w:r w:rsidR="00675B8A">
          <w:rPr>
            <w:rFonts w:hint="eastAsia"/>
          </w:rPr>
          <w:t>等</w:t>
        </w:r>
      </w:ins>
      <w:ins w:id="153" w:author="Admin" w:date="2021-01-27T17:09:00Z">
        <w:r w:rsidR="008C5BD2" w:rsidRPr="00CD5809">
          <w:rPr>
            <w:vertAlign w:val="superscript"/>
          </w:rPr>
          <w:t>[</w:t>
        </w:r>
        <w:r w:rsidR="008C5BD2">
          <w:rPr>
            <w:vertAlign w:val="superscript"/>
          </w:rPr>
          <w:t>58</w:t>
        </w:r>
        <w:r w:rsidR="008C5BD2" w:rsidRPr="00CD5809">
          <w:rPr>
            <w:vertAlign w:val="superscript"/>
          </w:rPr>
          <w:t>]</w:t>
        </w:r>
      </w:ins>
      <w:ins w:id="154" w:author="Admin" w:date="2021-01-13T20:58:00Z">
        <w:r w:rsidR="006843DC" w:rsidRPr="002313FE">
          <w:rPr>
            <w:rFonts w:hint="eastAsia"/>
            <w:rPrChange w:id="155" w:author="Admin" w:date="2021-01-13T21:03:00Z">
              <w:rPr>
                <w:rFonts w:ascii="微软雅黑" w:eastAsia="微软雅黑" w:hAnsi="微软雅黑" w:hint="eastAsia"/>
                <w:color w:val="0066CC"/>
                <w:sz w:val="20"/>
                <w:szCs w:val="20"/>
              </w:rPr>
            </w:rPrChange>
          </w:rPr>
          <w:t>使</w:t>
        </w:r>
        <w:r w:rsidR="006843DC" w:rsidRPr="002313FE">
          <w:rPr>
            <w:rFonts w:ascii="微软雅黑" w:eastAsia="微软雅黑" w:hAnsi="微软雅黑" w:cs="微软雅黑" w:hint="eastAsia"/>
            <w:rPrChange w:id="156" w:author="Admin" w:date="2021-01-13T21:03:00Z">
              <w:rPr>
                <w:rFonts w:ascii="微软雅黑" w:eastAsia="微软雅黑" w:hAnsi="微软雅黑" w:cs="微软雅黑" w:hint="eastAsia"/>
                <w:color w:val="0066CC"/>
                <w:sz w:val="20"/>
                <w:szCs w:val="20"/>
              </w:rPr>
            </w:rPrChange>
          </w:rPr>
          <w:t>⽤</w:t>
        </w:r>
        <w:r w:rsidR="006843DC" w:rsidRPr="002313FE">
          <w:rPr>
            <w:rFonts w:hint="eastAsia"/>
            <w:rPrChange w:id="157" w:author="Admin" w:date="2021-01-13T21:03:00Z">
              <w:rPr>
                <w:rFonts w:ascii="微软雅黑" w:eastAsia="微软雅黑" w:hAnsi="微软雅黑" w:hint="eastAsia"/>
                <w:color w:val="0066CC"/>
                <w:sz w:val="20"/>
                <w:szCs w:val="20"/>
              </w:rPr>
            </w:rPrChange>
          </w:rPr>
          <w:t>注意</w:t>
        </w:r>
        <w:r w:rsidR="006843DC" w:rsidRPr="002313FE">
          <w:rPr>
            <w:rFonts w:ascii="微软雅黑" w:eastAsia="微软雅黑" w:hAnsi="微软雅黑" w:cs="微软雅黑" w:hint="eastAsia"/>
            <w:rPrChange w:id="158" w:author="Admin" w:date="2021-01-13T21:03:00Z">
              <w:rPr>
                <w:rFonts w:ascii="微软雅黑" w:eastAsia="微软雅黑" w:hAnsi="微软雅黑" w:cs="微软雅黑" w:hint="eastAsia"/>
                <w:color w:val="0066CC"/>
                <w:sz w:val="20"/>
                <w:szCs w:val="20"/>
              </w:rPr>
            </w:rPrChange>
          </w:rPr>
          <w:t>⼒</w:t>
        </w:r>
        <w:r w:rsidR="006843DC" w:rsidRPr="002313FE">
          <w:rPr>
            <w:rFonts w:hint="eastAsia"/>
            <w:rPrChange w:id="159" w:author="Admin" w:date="2021-01-13T21:03:00Z">
              <w:rPr>
                <w:rFonts w:ascii="微软雅黑" w:eastAsia="微软雅黑" w:hAnsi="微软雅黑" w:hint="eastAsia"/>
                <w:color w:val="0066CC"/>
                <w:sz w:val="20"/>
                <w:szCs w:val="20"/>
              </w:rPr>
            </w:rPrChange>
          </w:rPr>
          <w:t>模块来融合各个部分的交互，特别强调预测轨迹的多样性。该模型不依赖</w:t>
        </w:r>
        <w:r w:rsidR="006843DC" w:rsidRPr="002313FE">
          <w:rPr>
            <w:rPrChange w:id="160" w:author="Admin" w:date="2021-01-13T21:03:00Z">
              <w:rPr>
                <w:rFonts w:ascii="微软雅黑" w:eastAsia="微软雅黑" w:hAnsi="微软雅黑"/>
                <w:color w:val="0066CC"/>
                <w:sz w:val="20"/>
                <w:szCs w:val="20"/>
              </w:rPr>
            </w:rPrChange>
          </w:rPr>
          <w:t>ground truth</w:t>
        </w:r>
        <w:r w:rsidR="006843DC" w:rsidRPr="002313FE">
          <w:rPr>
            <w:rFonts w:hint="eastAsia"/>
            <w:rPrChange w:id="161" w:author="Admin" w:date="2021-01-13T21:03:00Z">
              <w:rPr>
                <w:rFonts w:ascii="微软雅黑" w:eastAsia="微软雅黑" w:hAnsi="微软雅黑" w:hint="eastAsia"/>
                <w:color w:val="0066CC"/>
                <w:sz w:val="20"/>
                <w:szCs w:val="20"/>
              </w:rPr>
            </w:rPrChange>
          </w:rPr>
          <w:t>，</w:t>
        </w:r>
        <w:r w:rsidR="006843DC" w:rsidRPr="002313FE">
          <w:rPr>
            <w:rFonts w:ascii="微软雅黑" w:eastAsia="微软雅黑" w:hAnsi="微软雅黑" w:cs="微软雅黑" w:hint="eastAsia"/>
            <w:rPrChange w:id="162" w:author="Admin" w:date="2021-01-13T21:03:00Z">
              <w:rPr>
                <w:rFonts w:ascii="微软雅黑" w:eastAsia="微软雅黑" w:hAnsi="微软雅黑" w:cs="微软雅黑" w:hint="eastAsia"/>
                <w:color w:val="0066CC"/>
                <w:sz w:val="20"/>
                <w:szCs w:val="20"/>
              </w:rPr>
            </w:rPrChange>
          </w:rPr>
          <w:t>⽽</w:t>
        </w:r>
        <w:r w:rsidR="006843DC" w:rsidRPr="002313FE">
          <w:rPr>
            <w:rFonts w:hint="eastAsia"/>
            <w:rPrChange w:id="163" w:author="Admin" w:date="2021-01-13T21:03:00Z">
              <w:rPr>
                <w:rFonts w:ascii="微软雅黑" w:eastAsia="微软雅黑" w:hAnsi="微软雅黑" w:hint="eastAsia"/>
                <w:color w:val="0066CC"/>
                <w:sz w:val="20"/>
                <w:szCs w:val="20"/>
              </w:rPr>
            </w:rPrChange>
          </w:rPr>
          <w:t>是通过可</w:t>
        </w:r>
        <w:r w:rsidR="006843DC" w:rsidRPr="002313FE">
          <w:rPr>
            <w:rFonts w:ascii="微软雅黑" w:eastAsia="微软雅黑" w:hAnsi="微软雅黑" w:cs="微软雅黑" w:hint="eastAsia"/>
            <w:rPrChange w:id="164" w:author="Admin" w:date="2021-01-13T21:03:00Z">
              <w:rPr>
                <w:rFonts w:ascii="微软雅黑" w:eastAsia="微软雅黑" w:hAnsi="微软雅黑" w:cs="微软雅黑" w:hint="eastAsia"/>
                <w:color w:val="0066CC"/>
                <w:sz w:val="20"/>
                <w:szCs w:val="20"/>
              </w:rPr>
            </w:rPrChange>
          </w:rPr>
          <w:t>⾏</w:t>
        </w:r>
        <w:r w:rsidR="006843DC" w:rsidRPr="002313FE">
          <w:rPr>
            <w:rFonts w:hint="eastAsia"/>
            <w:rPrChange w:id="165" w:author="Admin" w:date="2021-01-13T21:03:00Z">
              <w:rPr>
                <w:rFonts w:ascii="微软雅黑" w:eastAsia="微软雅黑" w:hAnsi="微软雅黑" w:hint="eastAsia"/>
                <w:color w:val="0066CC"/>
                <w:sz w:val="20"/>
                <w:szCs w:val="20"/>
              </w:rPr>
            </w:rPrChange>
          </w:rPr>
          <w:t>驶区域来估计真实的轨迹分布，提</w:t>
        </w:r>
        <w:r w:rsidR="006843DC" w:rsidRPr="002313FE">
          <w:rPr>
            <w:rFonts w:ascii="微软雅黑" w:eastAsia="微软雅黑" w:hAnsi="微软雅黑" w:cs="微软雅黑" w:hint="eastAsia"/>
            <w:rPrChange w:id="166" w:author="Admin" w:date="2021-01-13T21:03:00Z">
              <w:rPr>
                <w:rFonts w:ascii="微软雅黑" w:eastAsia="微软雅黑" w:hAnsi="微软雅黑" w:cs="微软雅黑" w:hint="eastAsia"/>
                <w:color w:val="0066CC"/>
                <w:sz w:val="20"/>
                <w:szCs w:val="20"/>
              </w:rPr>
            </w:rPrChange>
          </w:rPr>
          <w:t>⾼</w:t>
        </w:r>
        <w:r w:rsidR="006843DC" w:rsidRPr="002313FE">
          <w:rPr>
            <w:rFonts w:hint="eastAsia"/>
            <w:rPrChange w:id="167" w:author="Admin" w:date="2021-01-13T21:03:00Z">
              <w:rPr>
                <w:rFonts w:ascii="微软雅黑" w:eastAsia="微软雅黑" w:hAnsi="微软雅黑" w:hint="eastAsia"/>
                <w:color w:val="0066CC"/>
                <w:sz w:val="20"/>
                <w:szCs w:val="20"/>
              </w:rPr>
            </w:rPrChange>
          </w:rPr>
          <w:t>了预测的多样性。</w:t>
        </w:r>
      </w:ins>
      <w:ins w:id="168" w:author="Admin" w:date="2021-01-27T17:33:00Z">
        <w:r w:rsidR="009702A2">
          <w:t>MARCHETTI</w:t>
        </w:r>
      </w:ins>
      <w:ins w:id="169" w:author="Admin" w:date="2021-01-27T16:23:00Z">
        <w:r w:rsidR="00675B8A">
          <w:rPr>
            <w:rFonts w:hint="eastAsia"/>
          </w:rPr>
          <w:t>等</w:t>
        </w:r>
      </w:ins>
      <w:ins w:id="170" w:author="Admin" w:date="2021-01-27T17:06:00Z">
        <w:r w:rsidR="008C5BD2" w:rsidRPr="00CD5809">
          <w:rPr>
            <w:vertAlign w:val="superscript"/>
          </w:rPr>
          <w:t>[</w:t>
        </w:r>
        <w:r w:rsidR="008C5BD2">
          <w:rPr>
            <w:vertAlign w:val="superscript"/>
          </w:rPr>
          <w:t>57</w:t>
        </w:r>
        <w:r w:rsidR="008C5BD2" w:rsidRPr="00CD5809">
          <w:rPr>
            <w:vertAlign w:val="superscript"/>
          </w:rPr>
          <w:t>]</w:t>
        </w:r>
      </w:ins>
      <w:ins w:id="171" w:author="Admin" w:date="2021-01-13T21:01:00Z">
        <w:r w:rsidR="002313FE" w:rsidRPr="002313FE">
          <w:rPr>
            <w:rFonts w:ascii="微软雅黑" w:eastAsia="微软雅黑" w:hAnsi="微软雅黑" w:cs="微软雅黑" w:hint="eastAsia"/>
            <w:rPrChange w:id="172" w:author="Admin" w:date="2021-01-13T21:03:00Z">
              <w:rPr>
                <w:rFonts w:ascii="微软雅黑" w:eastAsia="微软雅黑" w:hAnsi="微软雅黑" w:cs="微软雅黑" w:hint="eastAsia"/>
                <w:color w:val="0066CC"/>
                <w:sz w:val="20"/>
                <w:szCs w:val="20"/>
              </w:rPr>
            </w:rPrChange>
          </w:rPr>
          <w:t>⾸</w:t>
        </w:r>
        <w:r w:rsidR="002313FE" w:rsidRPr="002313FE">
          <w:rPr>
            <w:rFonts w:hint="eastAsia"/>
            <w:rPrChange w:id="173" w:author="Admin" w:date="2021-01-13T21:03:00Z">
              <w:rPr>
                <w:rFonts w:ascii="宋体" w:eastAsia="宋体" w:hAnsi="宋体" w:cs="宋体" w:hint="eastAsia"/>
                <w:color w:val="0066CC"/>
                <w:sz w:val="20"/>
                <w:szCs w:val="20"/>
              </w:rPr>
            </w:rPrChange>
          </w:rPr>
          <w:t>次将记忆增强</w:t>
        </w:r>
        <w:r w:rsidR="002313FE" w:rsidRPr="002313FE">
          <w:rPr>
            <w:rFonts w:ascii="微软雅黑" w:eastAsia="微软雅黑" w:hAnsi="微软雅黑" w:cs="微软雅黑" w:hint="eastAsia"/>
            <w:rPrChange w:id="174" w:author="Admin" w:date="2021-01-13T21:03:00Z">
              <w:rPr>
                <w:rFonts w:ascii="微软雅黑" w:eastAsia="微软雅黑" w:hAnsi="微软雅黑" w:cs="微软雅黑" w:hint="eastAsia"/>
                <w:color w:val="0066CC"/>
                <w:sz w:val="20"/>
                <w:szCs w:val="20"/>
              </w:rPr>
            </w:rPrChange>
          </w:rPr>
          <w:t>⽹</w:t>
        </w:r>
        <w:r w:rsidR="002313FE" w:rsidRPr="002313FE">
          <w:rPr>
            <w:rFonts w:hint="eastAsia"/>
            <w:rPrChange w:id="175" w:author="Admin" w:date="2021-01-13T21:03:00Z">
              <w:rPr>
                <w:rFonts w:ascii="宋体" w:eastAsia="宋体" w:hAnsi="宋体" w:cs="宋体" w:hint="eastAsia"/>
                <w:color w:val="0066CC"/>
                <w:sz w:val="20"/>
                <w:szCs w:val="20"/>
              </w:rPr>
            </w:rPrChange>
          </w:rPr>
          <w:t>络应</w:t>
        </w:r>
        <w:r w:rsidR="002313FE" w:rsidRPr="002313FE">
          <w:rPr>
            <w:rFonts w:ascii="微软雅黑" w:eastAsia="微软雅黑" w:hAnsi="微软雅黑" w:cs="微软雅黑" w:hint="eastAsia"/>
            <w:rPrChange w:id="176" w:author="Admin" w:date="2021-01-13T21:03:00Z">
              <w:rPr>
                <w:rFonts w:ascii="微软雅黑" w:eastAsia="微软雅黑" w:hAnsi="微软雅黑" w:cs="微软雅黑" w:hint="eastAsia"/>
                <w:color w:val="0066CC"/>
                <w:sz w:val="20"/>
                <w:szCs w:val="20"/>
              </w:rPr>
            </w:rPrChange>
          </w:rPr>
          <w:t>⽤</w:t>
        </w:r>
        <w:r w:rsidR="002313FE" w:rsidRPr="002313FE">
          <w:rPr>
            <w:rFonts w:hint="eastAsia"/>
            <w:rPrChange w:id="177" w:author="Admin" w:date="2021-01-13T21:03:00Z">
              <w:rPr>
                <w:rFonts w:ascii="宋体" w:eastAsia="宋体" w:hAnsi="宋体" w:cs="宋体" w:hint="eastAsia"/>
                <w:color w:val="0066CC"/>
                <w:sz w:val="20"/>
                <w:szCs w:val="20"/>
              </w:rPr>
            </w:rPrChange>
          </w:rPr>
          <w:t>于轨迹预测领域，实现多模轨迹预测。相</w:t>
        </w:r>
        <w:r w:rsidR="002313FE" w:rsidRPr="002313FE">
          <w:rPr>
            <w:rFonts w:ascii="微软雅黑" w:eastAsia="微软雅黑" w:hAnsi="微软雅黑" w:cs="微软雅黑" w:hint="eastAsia"/>
            <w:rPrChange w:id="178" w:author="Admin" w:date="2021-01-13T21:03:00Z">
              <w:rPr>
                <w:rFonts w:ascii="微软雅黑" w:eastAsia="微软雅黑" w:hAnsi="微软雅黑" w:cs="微软雅黑" w:hint="eastAsia"/>
                <w:color w:val="0066CC"/>
                <w:sz w:val="20"/>
                <w:szCs w:val="20"/>
              </w:rPr>
            </w:rPrChange>
          </w:rPr>
          <w:t>⽐</w:t>
        </w:r>
        <w:r w:rsidR="002313FE" w:rsidRPr="002313FE">
          <w:rPr>
            <w:rFonts w:hint="eastAsia"/>
            <w:rPrChange w:id="179" w:author="Admin" w:date="2021-01-13T21:03:00Z">
              <w:rPr>
                <w:rFonts w:ascii="宋体" w:eastAsia="宋体" w:hAnsi="宋体" w:cs="宋体" w:hint="eastAsia"/>
                <w:color w:val="0066CC"/>
                <w:sz w:val="20"/>
                <w:szCs w:val="20"/>
              </w:rPr>
            </w:rPrChange>
          </w:rPr>
          <w:t>于</w:t>
        </w:r>
        <w:r w:rsidR="002313FE" w:rsidRPr="002313FE">
          <w:rPr>
            <w:rPrChange w:id="180" w:author="Admin" w:date="2021-01-13T21:03:00Z">
              <w:rPr>
                <w:rFonts w:ascii="宋体" w:eastAsia="宋体" w:hAnsi="宋体" w:cs="宋体"/>
                <w:color w:val="0066CC"/>
                <w:sz w:val="20"/>
                <w:szCs w:val="20"/>
              </w:rPr>
            </w:rPrChange>
          </w:rPr>
          <w:t>RNN</w:t>
        </w:r>
        <w:r w:rsidR="002313FE" w:rsidRPr="002313FE">
          <w:rPr>
            <w:rFonts w:hint="eastAsia"/>
            <w:rPrChange w:id="181" w:author="Admin" w:date="2021-01-13T21:03:00Z">
              <w:rPr>
                <w:rFonts w:ascii="宋体" w:eastAsia="宋体" w:hAnsi="宋体" w:cs="宋体" w:hint="eastAsia"/>
                <w:color w:val="0066CC"/>
                <w:sz w:val="20"/>
                <w:szCs w:val="20"/>
              </w:rPr>
            </w:rPrChange>
          </w:rPr>
          <w:t>中，过去的记忆被视为</w:t>
        </w:r>
        <w:r w:rsidR="002313FE" w:rsidRPr="002313FE">
          <w:rPr>
            <w:rFonts w:ascii="微软雅黑" w:eastAsia="微软雅黑" w:hAnsi="微软雅黑" w:cs="微软雅黑" w:hint="eastAsia"/>
            <w:rPrChange w:id="182" w:author="Admin" w:date="2021-01-13T21:03:00Z">
              <w:rPr>
                <w:rFonts w:ascii="微软雅黑" w:eastAsia="微软雅黑" w:hAnsi="微软雅黑" w:cs="微软雅黑" w:hint="eastAsia"/>
                <w:color w:val="0066CC"/>
                <w:sz w:val="20"/>
                <w:szCs w:val="20"/>
              </w:rPr>
            </w:rPrChange>
          </w:rPr>
          <w:t>⼀</w:t>
        </w:r>
        <w:r w:rsidR="002313FE" w:rsidRPr="002313FE">
          <w:rPr>
            <w:rFonts w:hint="eastAsia"/>
            <w:rPrChange w:id="183" w:author="Admin" w:date="2021-01-13T21:03:00Z">
              <w:rPr>
                <w:rFonts w:ascii="宋体" w:eastAsia="宋体" w:hAnsi="宋体" w:cs="宋体" w:hint="eastAsia"/>
                <w:color w:val="0066CC"/>
                <w:sz w:val="20"/>
                <w:szCs w:val="20"/>
              </w:rPr>
            </w:rPrChange>
          </w:rPr>
          <w:t>个整体，</w:t>
        </w:r>
        <w:r w:rsidR="002313FE" w:rsidRPr="002313FE">
          <w:rPr>
            <w:rFonts w:ascii="微软雅黑" w:eastAsia="微软雅黑" w:hAnsi="微软雅黑" w:cs="微软雅黑" w:hint="eastAsia"/>
            <w:rPrChange w:id="184" w:author="Admin" w:date="2021-01-13T21:03:00Z">
              <w:rPr>
                <w:rFonts w:ascii="微软雅黑" w:eastAsia="微软雅黑" w:hAnsi="微软雅黑" w:cs="微软雅黑" w:hint="eastAsia"/>
                <w:color w:val="0066CC"/>
                <w:sz w:val="20"/>
                <w:szCs w:val="20"/>
              </w:rPr>
            </w:rPrChange>
          </w:rPr>
          <w:t>⽆</w:t>
        </w:r>
        <w:r w:rsidR="002313FE" w:rsidRPr="002313FE">
          <w:rPr>
            <w:rFonts w:hint="eastAsia"/>
            <w:rPrChange w:id="185" w:author="Admin" w:date="2021-01-13T21:03:00Z">
              <w:rPr>
                <w:rFonts w:ascii="宋体" w:eastAsia="宋体" w:hAnsi="宋体" w:cs="宋体" w:hint="eastAsia"/>
                <w:color w:val="0066CC"/>
                <w:sz w:val="20"/>
                <w:szCs w:val="20"/>
              </w:rPr>
            </w:rPrChange>
          </w:rPr>
          <w:t>法针对某</w:t>
        </w:r>
        <w:r w:rsidR="002313FE" w:rsidRPr="002313FE">
          <w:rPr>
            <w:rFonts w:ascii="微软雅黑" w:eastAsia="微软雅黑" w:hAnsi="微软雅黑" w:cs="微软雅黑" w:hint="eastAsia"/>
            <w:rPrChange w:id="186" w:author="Admin" w:date="2021-01-13T21:03:00Z">
              <w:rPr>
                <w:rFonts w:ascii="微软雅黑" w:eastAsia="微软雅黑" w:hAnsi="微软雅黑" w:cs="微软雅黑" w:hint="eastAsia"/>
                <w:color w:val="0066CC"/>
                <w:sz w:val="20"/>
                <w:szCs w:val="20"/>
              </w:rPr>
            </w:rPrChange>
          </w:rPr>
          <w:t>⼀</w:t>
        </w:r>
        <w:r w:rsidR="002313FE" w:rsidRPr="002313FE">
          <w:rPr>
            <w:rFonts w:hint="eastAsia"/>
            <w:rPrChange w:id="187" w:author="Admin" w:date="2021-01-13T21:03:00Z">
              <w:rPr>
                <w:rFonts w:ascii="宋体" w:eastAsia="宋体" w:hAnsi="宋体" w:cs="宋体" w:hint="eastAsia"/>
                <w:color w:val="0066CC"/>
                <w:sz w:val="20"/>
                <w:szCs w:val="20"/>
              </w:rPr>
            </w:rPrChange>
          </w:rPr>
          <w:t>特定场景进</w:t>
        </w:r>
        <w:r w:rsidR="002313FE" w:rsidRPr="002313FE">
          <w:rPr>
            <w:rFonts w:ascii="微软雅黑" w:eastAsia="微软雅黑" w:hAnsi="微软雅黑" w:cs="微软雅黑" w:hint="eastAsia"/>
            <w:rPrChange w:id="188" w:author="Admin" w:date="2021-01-13T21:03:00Z">
              <w:rPr>
                <w:rFonts w:ascii="微软雅黑" w:eastAsia="微软雅黑" w:hAnsi="微软雅黑" w:cs="微软雅黑" w:hint="eastAsia"/>
                <w:color w:val="0066CC"/>
                <w:sz w:val="20"/>
                <w:szCs w:val="20"/>
              </w:rPr>
            </w:rPrChange>
          </w:rPr>
          <w:t>⾏</w:t>
        </w:r>
        <w:r w:rsidR="002313FE" w:rsidRPr="002313FE">
          <w:rPr>
            <w:rFonts w:hint="eastAsia"/>
            <w:rPrChange w:id="189" w:author="Admin" w:date="2021-01-13T21:03:00Z">
              <w:rPr>
                <w:rFonts w:ascii="宋体" w:eastAsia="宋体" w:hAnsi="宋体" w:cs="宋体" w:hint="eastAsia"/>
                <w:color w:val="0066CC"/>
                <w:sz w:val="20"/>
                <w:szCs w:val="20"/>
              </w:rPr>
            </w:rPrChange>
          </w:rPr>
          <w:t>寻址，记忆增强</w:t>
        </w:r>
        <w:r w:rsidR="002313FE" w:rsidRPr="002313FE">
          <w:rPr>
            <w:rFonts w:ascii="微软雅黑" w:eastAsia="微软雅黑" w:hAnsi="微软雅黑" w:cs="微软雅黑" w:hint="eastAsia"/>
            <w:rPrChange w:id="190" w:author="Admin" w:date="2021-01-13T21:03:00Z">
              <w:rPr>
                <w:rFonts w:ascii="微软雅黑" w:eastAsia="微软雅黑" w:hAnsi="微软雅黑" w:cs="微软雅黑" w:hint="eastAsia"/>
                <w:color w:val="0066CC"/>
                <w:sz w:val="20"/>
                <w:szCs w:val="20"/>
              </w:rPr>
            </w:rPrChange>
          </w:rPr>
          <w:t>⽹</w:t>
        </w:r>
        <w:r w:rsidR="002313FE" w:rsidRPr="002313FE">
          <w:rPr>
            <w:rFonts w:hint="eastAsia"/>
            <w:rPrChange w:id="191" w:author="Admin" w:date="2021-01-13T21:03:00Z">
              <w:rPr>
                <w:rFonts w:ascii="宋体" w:eastAsia="宋体" w:hAnsi="宋体" w:cs="宋体" w:hint="eastAsia"/>
                <w:color w:val="0066CC"/>
                <w:sz w:val="20"/>
                <w:szCs w:val="20"/>
              </w:rPr>
            </w:rPrChange>
          </w:rPr>
          <w:t>络则可以其存储知识进</w:t>
        </w:r>
        <w:r w:rsidR="002313FE" w:rsidRPr="002313FE">
          <w:rPr>
            <w:rFonts w:ascii="微软雅黑" w:eastAsia="微软雅黑" w:hAnsi="微软雅黑" w:cs="微软雅黑" w:hint="eastAsia"/>
            <w:rPrChange w:id="192" w:author="Admin" w:date="2021-01-13T21:03:00Z">
              <w:rPr>
                <w:rFonts w:ascii="微软雅黑" w:eastAsia="微软雅黑" w:hAnsi="微软雅黑" w:cs="微软雅黑" w:hint="eastAsia"/>
                <w:color w:val="0066CC"/>
                <w:sz w:val="20"/>
                <w:szCs w:val="20"/>
              </w:rPr>
            </w:rPrChange>
          </w:rPr>
          <w:t>⾏</w:t>
        </w:r>
        <w:r w:rsidR="002313FE" w:rsidRPr="002313FE">
          <w:rPr>
            <w:rFonts w:hint="eastAsia"/>
            <w:rPrChange w:id="193" w:author="Admin" w:date="2021-01-13T21:03:00Z">
              <w:rPr>
                <w:rFonts w:ascii="宋体" w:eastAsia="宋体" w:hAnsi="宋体" w:cs="宋体" w:hint="eastAsia"/>
                <w:color w:val="0066CC"/>
                <w:sz w:val="20"/>
                <w:szCs w:val="20"/>
              </w:rPr>
            </w:rPrChange>
          </w:rPr>
          <w:t>单独的操纵和推理。</w:t>
        </w:r>
      </w:ins>
      <w:ins w:id="194" w:author="Admin" w:date="2021-01-27T17:34:00Z">
        <w:r w:rsidR="009702A2">
          <w:t>DEO</w:t>
        </w:r>
      </w:ins>
      <w:ins w:id="195" w:author="Admin" w:date="2021-01-27T16:21:00Z">
        <w:r w:rsidR="00675B8A">
          <w:rPr>
            <w:rFonts w:hint="eastAsia"/>
          </w:rPr>
          <w:t>等</w:t>
        </w:r>
      </w:ins>
      <w:ins w:id="196" w:author="Admin" w:date="2021-01-27T17:14:00Z">
        <w:r w:rsidR="008C5BD2" w:rsidRPr="00CD5809">
          <w:rPr>
            <w:vertAlign w:val="superscript"/>
          </w:rPr>
          <w:t>[</w:t>
        </w:r>
        <w:r w:rsidR="008C5BD2">
          <w:rPr>
            <w:vertAlign w:val="superscript"/>
          </w:rPr>
          <w:t>59</w:t>
        </w:r>
        <w:r w:rsidR="008C5BD2" w:rsidRPr="00CD5809">
          <w:rPr>
            <w:vertAlign w:val="superscript"/>
          </w:rPr>
          <w:t>]</w:t>
        </w:r>
      </w:ins>
      <w:ins w:id="197" w:author="Admin" w:date="2021-01-27T16:21:00Z">
        <w:r w:rsidR="00675B8A">
          <w:rPr>
            <w:rFonts w:hint="eastAsia"/>
          </w:rPr>
          <w:t>将多个</w:t>
        </w:r>
        <w:r w:rsidR="00675B8A">
          <w:rPr>
            <w:rFonts w:hint="eastAsia"/>
          </w:rPr>
          <w:t>LSTM</w:t>
        </w:r>
        <w:r w:rsidR="00675B8A">
          <w:rPr>
            <w:rFonts w:hint="eastAsia"/>
          </w:rPr>
          <w:t>模块用于预测高速公路场景下，车辆轨迹的预测。该模型同时考虑车辆的轨迹及相对位置，针对不同的意图做出轨迹预测。其中，</w:t>
        </w:r>
        <w:r w:rsidR="00675B8A" w:rsidRPr="00D810B5">
          <w:rPr>
            <w:rFonts w:hint="eastAsia"/>
          </w:rPr>
          <w:t>轨迹编码模块将预测车辆及主车轨迹和相对位置上下文进行编码，然后通过解码器输出各种意图下的车辆轨迹，由意图分类分支负责对每条轨迹分配置信度</w:t>
        </w:r>
        <w:r w:rsidR="00675B8A">
          <w:rPr>
            <w:rFonts w:hint="eastAsia"/>
          </w:rPr>
          <w:t>，以此实现多样轨迹的预测。</w:t>
        </w:r>
      </w:ins>
      <w:ins w:id="198" w:author="Admin" w:date="2021-01-27T17:37:00Z">
        <w:r w:rsidR="009F1E9E">
          <w:rPr>
            <w:rFonts w:hint="eastAsia"/>
          </w:rPr>
          <w:t>S</w:t>
        </w:r>
        <w:r w:rsidR="009F1E9E">
          <w:t>RIKANTH</w:t>
        </w:r>
      </w:ins>
      <w:ins w:id="199" w:author="Admin" w:date="2021-01-27T16:22:00Z">
        <w:r w:rsidR="00675B8A">
          <w:rPr>
            <w:rFonts w:hint="eastAsia"/>
          </w:rPr>
          <w:t>等</w:t>
        </w:r>
      </w:ins>
      <w:ins w:id="200" w:author="Admin" w:date="2021-01-27T17:37:00Z">
        <w:r w:rsidR="009F1E9E" w:rsidRPr="00CD5809">
          <w:rPr>
            <w:vertAlign w:val="superscript"/>
          </w:rPr>
          <w:t>[</w:t>
        </w:r>
        <w:r w:rsidR="009F1E9E">
          <w:rPr>
            <w:vertAlign w:val="superscript"/>
          </w:rPr>
          <w:t>64</w:t>
        </w:r>
        <w:r w:rsidR="009F1E9E" w:rsidRPr="00CD5809">
          <w:rPr>
            <w:vertAlign w:val="superscript"/>
          </w:rPr>
          <w:t>]</w:t>
        </w:r>
      </w:ins>
      <w:ins w:id="201" w:author="Admin" w:date="2021-01-27T16:22:00Z">
        <w:r w:rsidR="00675B8A" w:rsidRPr="00F772C3">
          <w:rPr>
            <w:rFonts w:hint="eastAsia"/>
          </w:rPr>
          <w:t>利用处理后的语义图像，训练自回归模型来预测车辆的轨迹，且模型有较好的泛化能力，对于不同的数据集均有较好效果。从语义图中，能够获得有关车道、障碍物和相关车辆的信息，将包含上述信息的图像通过一个</w:t>
        </w:r>
        <w:r w:rsidR="00675B8A" w:rsidRPr="00F772C3">
          <w:rPr>
            <w:rFonts w:hint="eastAsia"/>
          </w:rPr>
          <w:t>conv LSTM</w:t>
        </w:r>
        <w:r w:rsidR="00675B8A" w:rsidRPr="00F772C3">
          <w:rPr>
            <w:rFonts w:hint="eastAsia"/>
          </w:rPr>
          <w:t>网络之后，在相应场景的栅格图中，得到预测轨迹。</w:t>
        </w:r>
      </w:ins>
      <w:ins w:id="202" w:author="Admin" w:date="2021-01-27T17:34:00Z">
        <w:r w:rsidR="009702A2">
          <w:t>LEE</w:t>
        </w:r>
      </w:ins>
      <w:ins w:id="203" w:author="Admin" w:date="2021-01-27T16:37:00Z">
        <w:r w:rsidR="008C5BD2">
          <w:rPr>
            <w:rFonts w:cs="宋体" w:hint="eastAsia"/>
            <w:kern w:val="0"/>
            <w:szCs w:val="21"/>
          </w:rPr>
          <w:t>等</w:t>
        </w:r>
      </w:ins>
      <w:ins w:id="204" w:author="Admin" w:date="2021-01-27T17:18:00Z">
        <w:r w:rsidR="008C5BD2" w:rsidRPr="00CD5809">
          <w:rPr>
            <w:vertAlign w:val="superscript"/>
          </w:rPr>
          <w:t>[</w:t>
        </w:r>
        <w:r w:rsidR="008C5BD2">
          <w:rPr>
            <w:vertAlign w:val="superscript"/>
          </w:rPr>
          <w:t>60</w:t>
        </w:r>
        <w:r w:rsidR="008C5BD2" w:rsidRPr="00CD5809">
          <w:rPr>
            <w:vertAlign w:val="superscript"/>
          </w:rPr>
          <w:t>]</w:t>
        </w:r>
      </w:ins>
      <w:ins w:id="205" w:author="Admin" w:date="2021-01-27T16:37:00Z">
        <w:r w:rsidR="00A65575">
          <w:rPr>
            <w:rFonts w:cs="宋体" w:hint="eastAsia"/>
            <w:kern w:val="0"/>
            <w:szCs w:val="21"/>
          </w:rPr>
          <w:t>提出</w:t>
        </w:r>
        <w:r w:rsidR="00A65575" w:rsidRPr="00457347">
          <w:rPr>
            <w:rFonts w:cs="宋体" w:hint="eastAsia"/>
            <w:kern w:val="0"/>
            <w:szCs w:val="21"/>
          </w:rPr>
          <w:t>提出了一种随机的递归编码器</w:t>
        </w:r>
        <w:r w:rsidR="00A65575" w:rsidRPr="00457347">
          <w:rPr>
            <w:rFonts w:cs="宋体" w:hint="eastAsia"/>
            <w:kern w:val="0"/>
            <w:szCs w:val="21"/>
          </w:rPr>
          <w:t>-</w:t>
        </w:r>
        <w:r w:rsidR="00A65575" w:rsidRPr="00457347">
          <w:rPr>
            <w:rFonts w:cs="宋体" w:hint="eastAsia"/>
            <w:kern w:val="0"/>
            <w:szCs w:val="21"/>
          </w:rPr>
          <w:t>解码器网络，用于预测动态环境中</w:t>
        </w:r>
        <w:r w:rsidR="00A65575">
          <w:rPr>
            <w:rFonts w:cs="宋体" w:hint="eastAsia"/>
            <w:kern w:val="0"/>
            <w:szCs w:val="21"/>
          </w:rPr>
          <w:t>车辆</w:t>
        </w:r>
        <w:r w:rsidR="00A65575" w:rsidRPr="00457347">
          <w:rPr>
            <w:rFonts w:cs="宋体" w:hint="eastAsia"/>
            <w:kern w:val="0"/>
            <w:szCs w:val="21"/>
          </w:rPr>
          <w:t>的未来轨迹。</w:t>
        </w:r>
        <w:r w:rsidR="00A65575">
          <w:rPr>
            <w:rFonts w:cs="宋体" w:hint="eastAsia"/>
            <w:kern w:val="0"/>
            <w:szCs w:val="21"/>
          </w:rPr>
          <w:t>模型中，</w:t>
        </w:r>
        <w:r w:rsidR="00A65575" w:rsidRPr="001C2496">
          <w:rPr>
            <w:rFonts w:cs="宋体" w:hint="eastAsia"/>
            <w:kern w:val="0"/>
            <w:szCs w:val="21"/>
          </w:rPr>
          <w:t>由</w:t>
        </w:r>
        <w:r w:rsidR="00A65575" w:rsidRPr="001C2496">
          <w:rPr>
            <w:rFonts w:cs="宋体" w:hint="eastAsia"/>
            <w:kern w:val="0"/>
            <w:szCs w:val="21"/>
          </w:rPr>
          <w:t>RNN</w:t>
        </w:r>
        <w:r w:rsidR="00A65575" w:rsidRPr="001C2496">
          <w:rPr>
            <w:rFonts w:cs="宋体" w:hint="eastAsia"/>
            <w:kern w:val="0"/>
            <w:szCs w:val="21"/>
          </w:rPr>
          <w:t>和</w:t>
        </w:r>
        <w:r w:rsidR="00A65575" w:rsidRPr="001C2496">
          <w:rPr>
            <w:rFonts w:cs="宋体" w:hint="eastAsia"/>
            <w:kern w:val="0"/>
            <w:szCs w:val="21"/>
          </w:rPr>
          <w:t>CVAE</w:t>
        </w:r>
        <w:r w:rsidR="00A65575" w:rsidRPr="001C2496">
          <w:rPr>
            <w:rFonts w:cs="宋体" w:hint="eastAsia"/>
            <w:kern w:val="0"/>
            <w:szCs w:val="21"/>
          </w:rPr>
          <w:t>组成</w:t>
        </w:r>
        <w:r w:rsidR="00A65575">
          <w:rPr>
            <w:rFonts w:cs="宋体" w:hint="eastAsia"/>
            <w:kern w:val="0"/>
            <w:szCs w:val="21"/>
          </w:rPr>
          <w:t>的</w:t>
        </w:r>
        <w:r w:rsidR="00A65575" w:rsidRPr="001C2496">
          <w:rPr>
            <w:rFonts w:cs="宋体" w:hint="eastAsia"/>
            <w:kern w:val="0"/>
            <w:szCs w:val="21"/>
          </w:rPr>
          <w:t>样本生成模块根据输入的历史轨迹生成多个合理的预测样本，</w:t>
        </w:r>
        <w:r w:rsidR="00A65575">
          <w:rPr>
            <w:rFonts w:cs="宋体" w:hint="eastAsia"/>
            <w:kern w:val="0"/>
            <w:szCs w:val="21"/>
          </w:rPr>
          <w:t>然后</w:t>
        </w:r>
        <w:r w:rsidR="00A65575" w:rsidRPr="001C2496">
          <w:rPr>
            <w:rFonts w:cs="宋体" w:hint="eastAsia"/>
            <w:kern w:val="0"/>
            <w:szCs w:val="21"/>
          </w:rPr>
          <w:t>通过</w:t>
        </w:r>
        <w:r w:rsidR="00A65575" w:rsidRPr="001C2496">
          <w:rPr>
            <w:rFonts w:cs="宋体" w:hint="eastAsia"/>
            <w:kern w:val="0"/>
            <w:szCs w:val="21"/>
          </w:rPr>
          <w:t>RNN-</w:t>
        </w:r>
        <w:r w:rsidR="00A65575" w:rsidRPr="001C2496">
          <w:rPr>
            <w:rFonts w:cs="宋体" w:hint="eastAsia"/>
            <w:kern w:val="0"/>
            <w:szCs w:val="21"/>
          </w:rPr>
          <w:t>回归模块对产生样本进行排名细化，通过计算累计的未来奖励对样本进行评分，实现类似于</w:t>
        </w:r>
        <w:r w:rsidR="00A65575" w:rsidRPr="001C2496">
          <w:rPr>
            <w:rFonts w:cs="宋体" w:hint="eastAsia"/>
            <w:kern w:val="0"/>
            <w:szCs w:val="21"/>
          </w:rPr>
          <w:t>IOC</w:t>
        </w:r>
        <w:r w:rsidR="00A65575" w:rsidRPr="001C2496">
          <w:rPr>
            <w:rFonts w:cs="宋体" w:hint="eastAsia"/>
            <w:kern w:val="0"/>
            <w:szCs w:val="21"/>
          </w:rPr>
          <w:t>框架的长期战略决策。另外，</w:t>
        </w:r>
        <w:r w:rsidR="00A65575" w:rsidRPr="001C2496">
          <w:rPr>
            <w:rFonts w:cs="宋体" w:hint="eastAsia"/>
            <w:kern w:val="0"/>
            <w:szCs w:val="21"/>
          </w:rPr>
          <w:t>RNN</w:t>
        </w:r>
        <w:r w:rsidR="00A65575" w:rsidRPr="001C2496">
          <w:rPr>
            <w:rFonts w:cs="宋体" w:hint="eastAsia"/>
            <w:kern w:val="0"/>
            <w:szCs w:val="21"/>
          </w:rPr>
          <w:t>的场景上下文融合模块共同捕获过去的运动历史、语义的场景上下文以及多代理交互。采用反馈机制迭代地执行排序和细化，提高预测的准确性</w:t>
        </w:r>
        <w:r w:rsidR="00A65575">
          <w:rPr>
            <w:rFonts w:cs="宋体" w:hint="eastAsia"/>
            <w:kern w:val="0"/>
            <w:szCs w:val="21"/>
          </w:rPr>
          <w:t>。</w:t>
        </w:r>
      </w:ins>
      <w:ins w:id="206" w:author="Admin" w:date="2021-01-27T17:40:00Z">
        <w:r w:rsidR="009F1E9E">
          <w:rPr>
            <w:rFonts w:cs="宋体"/>
            <w:kern w:val="0"/>
            <w:szCs w:val="21"/>
          </w:rPr>
          <w:t>ZHAO</w:t>
        </w:r>
        <w:r w:rsidR="009F1E9E">
          <w:rPr>
            <w:rFonts w:cs="宋体" w:hint="eastAsia"/>
            <w:kern w:val="0"/>
            <w:szCs w:val="21"/>
          </w:rPr>
          <w:t>等</w:t>
        </w:r>
        <w:r w:rsidR="009F1E9E" w:rsidRPr="00CD5809">
          <w:rPr>
            <w:vertAlign w:val="superscript"/>
          </w:rPr>
          <w:t>[</w:t>
        </w:r>
        <w:r w:rsidR="009F1E9E">
          <w:rPr>
            <w:vertAlign w:val="superscript"/>
          </w:rPr>
          <w:t>61</w:t>
        </w:r>
        <w:r w:rsidR="009F1E9E" w:rsidRPr="00CD5809">
          <w:rPr>
            <w:vertAlign w:val="superscript"/>
          </w:rPr>
          <w:t>]</w:t>
        </w:r>
        <w:r w:rsidR="009F1E9E">
          <w:rPr>
            <w:rFonts w:cs="宋体" w:hint="eastAsia"/>
            <w:kern w:val="0"/>
            <w:szCs w:val="21"/>
          </w:rPr>
          <w:t>提出</w:t>
        </w:r>
        <w:r w:rsidR="009F1E9E" w:rsidRPr="00004E25">
          <w:rPr>
            <w:rFonts w:cs="宋体" w:hint="eastAsia"/>
            <w:kern w:val="0"/>
            <w:szCs w:val="21"/>
          </w:rPr>
          <w:t>将多个代理的过去轨迹和场景上下文编码为多代理张量，然后</w:t>
        </w:r>
        <w:r w:rsidR="009F1E9E">
          <w:rPr>
            <w:rFonts w:cs="宋体" w:hint="eastAsia"/>
            <w:kern w:val="0"/>
            <w:szCs w:val="21"/>
          </w:rPr>
          <w:t>应用卷积融合捕获多智能体交互，同时保持智能体与场景间的空间结构，</w:t>
        </w:r>
        <w:r w:rsidR="009F1E9E" w:rsidRPr="00004E25">
          <w:rPr>
            <w:rFonts w:cs="宋体" w:hint="eastAsia"/>
            <w:kern w:val="0"/>
            <w:szCs w:val="21"/>
          </w:rPr>
          <w:t>该模型用对抗性损失学习随机预测，递归地解码出多代理未来轨迹。</w:t>
        </w:r>
      </w:ins>
      <w:bookmarkStart w:id="207" w:name="_GoBack"/>
      <w:bookmarkEnd w:id="207"/>
    </w:p>
    <w:p w14:paraId="0C4EBC0F" w14:textId="2ED06202" w:rsidR="009827D9" w:rsidRPr="002313FE" w:rsidDel="002313FE" w:rsidRDefault="00675B8A">
      <w:pPr>
        <w:rPr>
          <w:del w:id="208" w:author="Admin" w:date="2021-01-13T21:02:00Z"/>
          <w:rPrChange w:id="209" w:author="Admin" w:date="2021-01-13T21:03:00Z">
            <w:rPr>
              <w:del w:id="210" w:author="Admin" w:date="2021-01-13T21:02:00Z"/>
              <w:rFonts w:cs="宋体"/>
              <w:color w:val="000000" w:themeColor="text1"/>
              <w:kern w:val="0"/>
              <w:szCs w:val="21"/>
            </w:rPr>
          </w:rPrChange>
        </w:rPr>
        <w:pPrChange w:id="211" w:author="Admin" w:date="2021-01-13T21:03:00Z">
          <w:pPr>
            <w:spacing w:line="360" w:lineRule="auto"/>
            <w:ind w:firstLineChars="200" w:firstLine="420"/>
          </w:pPr>
        </w:pPrChange>
      </w:pPr>
      <w:ins w:id="212" w:author="Admin" w:date="2021-01-27T16:19:00Z">
        <w:r>
          <w:rPr>
            <w:b/>
            <w:bCs/>
          </w:rPr>
          <w:lastRenderedPageBreak/>
          <w:t>3</w:t>
        </w:r>
        <w:r>
          <w:rPr>
            <w:rFonts w:hint="eastAsia"/>
            <w:b/>
            <w:bCs/>
          </w:rPr>
          <w:t>.</w:t>
        </w:r>
        <w:r>
          <w:rPr>
            <w:b/>
            <w:bCs/>
          </w:rPr>
          <w:t>2.1</w:t>
        </w:r>
        <w:r>
          <w:rPr>
            <w:rFonts w:hint="eastAsia"/>
            <w:b/>
            <w:bCs/>
          </w:rPr>
          <w:t xml:space="preserve"> </w:t>
        </w:r>
        <w:r w:rsidRPr="001D57A2">
          <w:rPr>
            <w:rFonts w:hint="eastAsia"/>
            <w:bCs/>
          </w:rPr>
          <w:t xml:space="preserve"> </w:t>
        </w:r>
      </w:ins>
      <w:del w:id="213" w:author="Admin" w:date="2021-01-27T16:19:00Z">
        <w:r w:rsidR="00442382" w:rsidDel="00675B8A">
          <w:rPr>
            <w:rFonts w:hint="eastAsia"/>
          </w:rPr>
          <w:delText>基</w:delText>
        </w:r>
      </w:del>
    </w:p>
    <w:p w14:paraId="293A3622" w14:textId="7D378EAA" w:rsidR="001D57A2" w:rsidRPr="001D57A2" w:rsidRDefault="001D57A2">
      <w:pPr>
        <w:spacing w:line="360" w:lineRule="auto"/>
        <w:rPr>
          <w:bCs/>
        </w:rPr>
        <w:pPrChange w:id="214" w:author="Admin" w:date="2021-01-13T21:02:00Z">
          <w:pPr/>
        </w:pPrChange>
      </w:pPr>
      <w:del w:id="215" w:author="Admin" w:date="2021-01-13T21:02:00Z">
        <w:r w:rsidDel="002313FE">
          <w:rPr>
            <w:b/>
            <w:bCs/>
          </w:rPr>
          <w:delText>3</w:delText>
        </w:r>
        <w:r w:rsidDel="002313FE">
          <w:rPr>
            <w:rFonts w:hint="eastAsia"/>
            <w:b/>
            <w:bCs/>
          </w:rPr>
          <w:delText>.</w:delText>
        </w:r>
        <w:r w:rsidDel="002313FE">
          <w:rPr>
            <w:b/>
            <w:bCs/>
          </w:rPr>
          <w:delText>2.1</w:delText>
        </w:r>
        <w:r w:rsidDel="002313FE">
          <w:rPr>
            <w:rFonts w:hint="eastAsia"/>
            <w:b/>
            <w:bCs/>
          </w:rPr>
          <w:delText xml:space="preserve"> </w:delText>
        </w:r>
        <w:r w:rsidRPr="001D57A2" w:rsidDel="002313FE">
          <w:rPr>
            <w:rFonts w:hint="eastAsia"/>
            <w:bCs/>
          </w:rPr>
          <w:delText xml:space="preserve"> </w:delText>
        </w:r>
        <w:r w:rsidRPr="00910690" w:rsidDel="002313FE">
          <w:rPr>
            <w:rFonts w:hint="eastAsia"/>
            <w:b/>
            <w:bCs/>
            <w:sz w:val="18"/>
            <w:szCs w:val="18"/>
          </w:rPr>
          <w:delText>基</w:delText>
        </w:r>
      </w:del>
      <w:del w:id="216" w:author="Admin" w:date="2021-01-27T16:19:00Z">
        <w:r w:rsidRPr="00910690" w:rsidDel="00675B8A">
          <w:rPr>
            <w:rFonts w:hint="eastAsia"/>
            <w:b/>
            <w:bCs/>
            <w:sz w:val="18"/>
            <w:szCs w:val="18"/>
          </w:rPr>
          <w:delText>于</w:delText>
        </w:r>
      </w:del>
      <w:ins w:id="217" w:author="Admin" w:date="2021-01-27T16:19:00Z">
        <w:r w:rsidR="00675B8A">
          <w:rPr>
            <w:rFonts w:hint="eastAsia"/>
            <w:b/>
            <w:bCs/>
            <w:sz w:val="18"/>
            <w:szCs w:val="18"/>
          </w:rPr>
          <w:t>基于</w:t>
        </w:r>
      </w:ins>
      <w:r w:rsidRPr="00910690">
        <w:rPr>
          <w:rFonts w:hint="eastAsia"/>
          <w:b/>
          <w:bCs/>
          <w:sz w:val="18"/>
          <w:szCs w:val="18"/>
        </w:rPr>
        <w:t>生成</w:t>
      </w:r>
      <w:r w:rsidR="009E45D3">
        <w:rPr>
          <w:rFonts w:hint="eastAsia"/>
          <w:b/>
          <w:bCs/>
          <w:sz w:val="18"/>
          <w:szCs w:val="18"/>
        </w:rPr>
        <w:t>式</w:t>
      </w:r>
      <w:r w:rsidRPr="00910690">
        <w:rPr>
          <w:rFonts w:hint="eastAsia"/>
          <w:b/>
          <w:bCs/>
          <w:sz w:val="18"/>
          <w:szCs w:val="18"/>
        </w:rPr>
        <w:t>网络架构的预测方法</w:t>
      </w:r>
    </w:p>
    <w:p w14:paraId="12542E32" w14:textId="75608036" w:rsidR="001D57A2" w:rsidRDefault="001D57A2" w:rsidP="001D57A2">
      <w:pPr>
        <w:spacing w:line="360" w:lineRule="auto"/>
        <w:ind w:firstLineChars="200" w:firstLine="420"/>
        <w:rPr>
          <w:rFonts w:cs="宋体"/>
          <w:kern w:val="0"/>
          <w:szCs w:val="21"/>
        </w:rPr>
      </w:pPr>
      <w:r w:rsidRPr="001D57A2">
        <w:rPr>
          <w:rFonts w:cs="宋体" w:hint="eastAsia"/>
          <w:kern w:val="0"/>
          <w:szCs w:val="21"/>
        </w:rPr>
        <w:t>虽然基于简单的</w:t>
      </w:r>
      <w:r>
        <w:rPr>
          <w:rFonts w:cs="宋体" w:hint="eastAsia"/>
          <w:kern w:val="0"/>
          <w:szCs w:val="21"/>
        </w:rPr>
        <w:t>LS</w:t>
      </w:r>
      <w:r>
        <w:rPr>
          <w:rFonts w:cs="宋体"/>
          <w:kern w:val="0"/>
          <w:szCs w:val="21"/>
        </w:rPr>
        <w:t>T</w:t>
      </w:r>
      <w:r w:rsidRPr="001D57A2">
        <w:rPr>
          <w:rFonts w:cs="宋体" w:hint="eastAsia"/>
          <w:kern w:val="0"/>
          <w:szCs w:val="21"/>
        </w:rPr>
        <w:t>M</w:t>
      </w:r>
      <w:r>
        <w:rPr>
          <w:rFonts w:cs="宋体" w:hint="eastAsia"/>
          <w:kern w:val="0"/>
          <w:szCs w:val="21"/>
        </w:rPr>
        <w:t>网络以及</w:t>
      </w:r>
      <w:r w:rsidRPr="001D57A2">
        <w:rPr>
          <w:rFonts w:cs="宋体" w:hint="eastAsia"/>
          <w:kern w:val="0"/>
          <w:szCs w:val="21"/>
        </w:rPr>
        <w:t>Seq2Seq</w:t>
      </w:r>
      <w:r>
        <w:rPr>
          <w:rFonts w:cs="宋体" w:hint="eastAsia"/>
          <w:kern w:val="0"/>
          <w:szCs w:val="21"/>
        </w:rPr>
        <w:t>架构的轨迹预测网络</w:t>
      </w:r>
      <w:r w:rsidRPr="001D57A2">
        <w:rPr>
          <w:rFonts w:cs="宋体" w:hint="eastAsia"/>
          <w:kern w:val="0"/>
          <w:szCs w:val="21"/>
        </w:rPr>
        <w:t>在精度方面能够取得较为理想的结果，但是其预测结果为单一的</w:t>
      </w:r>
      <w:r>
        <w:rPr>
          <w:rFonts w:cs="宋体" w:hint="eastAsia"/>
          <w:kern w:val="0"/>
          <w:szCs w:val="21"/>
        </w:rPr>
        <w:t>预测轨迹输出，预测结果是模型预测轨迹的平均状态，并且与数据集结果</w:t>
      </w:r>
      <w:r w:rsidRPr="001D57A2">
        <w:rPr>
          <w:rFonts w:cs="宋体" w:hint="eastAsia"/>
          <w:kern w:val="0"/>
          <w:szCs w:val="21"/>
        </w:rPr>
        <w:t>高度拟合，这与</w:t>
      </w:r>
      <w:ins w:id="218" w:author="Admin" w:date="2021-01-13T20:44:00Z">
        <w:r w:rsidR="006843DC">
          <w:rPr>
            <w:rFonts w:cs="宋体" w:hint="eastAsia"/>
            <w:color w:val="000000" w:themeColor="text1"/>
            <w:kern w:val="0"/>
            <w:szCs w:val="21"/>
          </w:rPr>
          <w:t>智能体</w:t>
        </w:r>
      </w:ins>
      <w:del w:id="219" w:author="Admin" w:date="2021-01-13T20:44:00Z">
        <w:r w:rsidRPr="001D57A2" w:rsidDel="006843DC">
          <w:rPr>
            <w:rFonts w:cs="宋体" w:hint="eastAsia"/>
            <w:kern w:val="0"/>
            <w:szCs w:val="21"/>
          </w:rPr>
          <w:delText>行人</w:delText>
        </w:r>
      </w:del>
      <w:r w:rsidRPr="001D57A2">
        <w:rPr>
          <w:rFonts w:cs="宋体" w:hint="eastAsia"/>
          <w:kern w:val="0"/>
          <w:szCs w:val="21"/>
        </w:rPr>
        <w:t>的高动态性与随机性相冲突。为解决模型架构带来的问题，基于生成模型的一系列预测方法（如生成</w:t>
      </w:r>
      <w:r>
        <w:rPr>
          <w:rFonts w:cs="宋体" w:hint="eastAsia"/>
          <w:kern w:val="0"/>
          <w:szCs w:val="21"/>
        </w:rPr>
        <w:t>式</w:t>
      </w:r>
      <w:r w:rsidRPr="001D57A2">
        <w:rPr>
          <w:rFonts w:cs="宋体" w:hint="eastAsia"/>
          <w:kern w:val="0"/>
          <w:szCs w:val="21"/>
        </w:rPr>
        <w:t>对抗网络（</w:t>
      </w:r>
      <w:r w:rsidR="0065049D">
        <w:rPr>
          <w:rFonts w:cs="宋体"/>
          <w:kern w:val="0"/>
          <w:szCs w:val="21"/>
        </w:rPr>
        <w:t>G</w:t>
      </w:r>
      <w:r w:rsidR="0065049D">
        <w:rPr>
          <w:rFonts w:cs="宋体" w:hint="eastAsia"/>
          <w:kern w:val="0"/>
          <w:szCs w:val="21"/>
        </w:rPr>
        <w:t xml:space="preserve">enerative </w:t>
      </w:r>
      <w:r w:rsidR="0065049D">
        <w:rPr>
          <w:rFonts w:cs="宋体"/>
          <w:kern w:val="0"/>
          <w:szCs w:val="21"/>
        </w:rPr>
        <w:t>A</w:t>
      </w:r>
      <w:r w:rsidR="0065049D">
        <w:rPr>
          <w:rFonts w:cs="宋体" w:hint="eastAsia"/>
          <w:kern w:val="0"/>
          <w:szCs w:val="21"/>
        </w:rPr>
        <w:t xml:space="preserve">dversarial </w:t>
      </w:r>
      <w:r w:rsidR="0065049D">
        <w:rPr>
          <w:rFonts w:cs="宋体"/>
          <w:kern w:val="0"/>
          <w:szCs w:val="21"/>
        </w:rPr>
        <w:t>N</w:t>
      </w:r>
      <w:r w:rsidRPr="001D57A2">
        <w:rPr>
          <w:rFonts w:cs="宋体" w:hint="eastAsia"/>
          <w:kern w:val="0"/>
          <w:szCs w:val="21"/>
        </w:rPr>
        <w:t>etwork,</w:t>
      </w:r>
      <w:r>
        <w:rPr>
          <w:rFonts w:cs="宋体"/>
          <w:kern w:val="0"/>
          <w:szCs w:val="21"/>
        </w:rPr>
        <w:t xml:space="preserve"> </w:t>
      </w:r>
      <w:r w:rsidRPr="001D57A2">
        <w:rPr>
          <w:rFonts w:cs="宋体" w:hint="eastAsia"/>
          <w:kern w:val="0"/>
          <w:szCs w:val="21"/>
        </w:rPr>
        <w:t>GAN</w:t>
      </w:r>
      <w:r>
        <w:rPr>
          <w:rFonts w:cs="宋体" w:hint="eastAsia"/>
          <w:kern w:val="0"/>
          <w:szCs w:val="21"/>
        </w:rPr>
        <w:t>）</w:t>
      </w:r>
      <w:r w:rsidR="00372502" w:rsidRPr="00CD5809">
        <w:rPr>
          <w:vertAlign w:val="superscript"/>
        </w:rPr>
        <w:t>[</w:t>
      </w:r>
      <w:r w:rsidR="00372502">
        <w:rPr>
          <w:vertAlign w:val="superscript"/>
        </w:rPr>
        <w:t>28</w:t>
      </w:r>
      <w:r w:rsidR="00372502" w:rsidRPr="00CD5809">
        <w:rPr>
          <w:vertAlign w:val="superscript"/>
        </w:rPr>
        <w:t>]</w:t>
      </w:r>
      <w:r w:rsidRPr="001D57A2">
        <w:rPr>
          <w:rFonts w:cs="宋体" w:hint="eastAsia"/>
          <w:kern w:val="0"/>
          <w:szCs w:val="21"/>
        </w:rPr>
        <w:t>，变分自编码器（</w:t>
      </w:r>
      <w:r w:rsidRPr="001D57A2">
        <w:rPr>
          <w:rFonts w:cs="宋体" w:hint="eastAsia"/>
          <w:kern w:val="0"/>
          <w:szCs w:val="21"/>
        </w:rPr>
        <w:t xml:space="preserve">Variational </w:t>
      </w:r>
      <w:r w:rsidR="0065049D">
        <w:rPr>
          <w:rFonts w:cs="宋体"/>
          <w:kern w:val="0"/>
          <w:szCs w:val="21"/>
        </w:rPr>
        <w:t>A</w:t>
      </w:r>
      <w:r w:rsidR="0065049D">
        <w:rPr>
          <w:rFonts w:cs="宋体" w:hint="eastAsia"/>
          <w:kern w:val="0"/>
          <w:szCs w:val="21"/>
        </w:rPr>
        <w:t xml:space="preserve">uto- </w:t>
      </w:r>
      <w:r w:rsidR="0065049D">
        <w:rPr>
          <w:rFonts w:cs="宋体"/>
          <w:kern w:val="0"/>
          <w:szCs w:val="21"/>
        </w:rPr>
        <w:t>E</w:t>
      </w:r>
      <w:r w:rsidRPr="001D57A2">
        <w:rPr>
          <w:rFonts w:cs="宋体" w:hint="eastAsia"/>
          <w:kern w:val="0"/>
          <w:szCs w:val="21"/>
        </w:rPr>
        <w:t>ncoder,</w:t>
      </w:r>
      <w:r w:rsidR="004F12D3">
        <w:rPr>
          <w:rFonts w:cs="宋体"/>
          <w:kern w:val="0"/>
          <w:szCs w:val="21"/>
        </w:rPr>
        <w:t xml:space="preserve"> </w:t>
      </w:r>
      <w:r w:rsidRPr="001D57A2">
        <w:rPr>
          <w:rFonts w:cs="宋体" w:hint="eastAsia"/>
          <w:kern w:val="0"/>
          <w:szCs w:val="21"/>
        </w:rPr>
        <w:t>VAE</w:t>
      </w:r>
      <w:r w:rsidRPr="001D57A2">
        <w:rPr>
          <w:rFonts w:cs="宋体" w:hint="eastAsia"/>
          <w:kern w:val="0"/>
          <w:szCs w:val="21"/>
        </w:rPr>
        <w:t>））</w:t>
      </w:r>
      <w:r w:rsidR="00372502" w:rsidRPr="00CD5809">
        <w:rPr>
          <w:vertAlign w:val="superscript"/>
        </w:rPr>
        <w:t>[</w:t>
      </w:r>
      <w:r w:rsidR="00372502">
        <w:rPr>
          <w:vertAlign w:val="superscript"/>
        </w:rPr>
        <w:t>29</w:t>
      </w:r>
      <w:r w:rsidR="00372502" w:rsidRPr="00CD5809">
        <w:rPr>
          <w:vertAlign w:val="superscript"/>
        </w:rPr>
        <w:t>]</w:t>
      </w:r>
      <w:r w:rsidRPr="001D57A2">
        <w:rPr>
          <w:rFonts w:cs="宋体" w:hint="eastAsia"/>
          <w:kern w:val="0"/>
          <w:szCs w:val="21"/>
        </w:rPr>
        <w:t>被相继提出。</w:t>
      </w:r>
    </w:p>
    <w:p w14:paraId="43EC0AB3" w14:textId="30514A24" w:rsidR="004F12D3" w:rsidRPr="00392B42" w:rsidRDefault="004F12D3" w:rsidP="001D57A2">
      <w:pPr>
        <w:spacing w:line="360" w:lineRule="auto"/>
        <w:ind w:firstLineChars="200" w:firstLine="420"/>
        <w:rPr>
          <w:rFonts w:cs="宋体"/>
          <w:color w:val="000000" w:themeColor="text1"/>
          <w:kern w:val="0"/>
          <w:szCs w:val="21"/>
        </w:rPr>
      </w:pPr>
      <w:r w:rsidRPr="004F12D3">
        <w:rPr>
          <w:rFonts w:cs="宋体" w:hint="eastAsia"/>
          <w:kern w:val="0"/>
          <w:szCs w:val="21"/>
        </w:rPr>
        <w:t>为解决先前模型中的平均轨迹的问题并对池化汇集模型进行改进，</w:t>
      </w:r>
      <w:r w:rsidRPr="004F12D3">
        <w:rPr>
          <w:rFonts w:cs="宋体" w:hint="eastAsia"/>
          <w:kern w:val="0"/>
          <w:szCs w:val="21"/>
        </w:rPr>
        <w:t>Gupta</w:t>
      </w:r>
      <w:r w:rsidR="005D4361">
        <w:rPr>
          <w:rFonts w:cs="宋体" w:hint="eastAsia"/>
          <w:kern w:val="0"/>
          <w:szCs w:val="21"/>
        </w:rPr>
        <w:t>等</w:t>
      </w:r>
      <w:r w:rsidR="00372502" w:rsidRPr="00CD5809">
        <w:rPr>
          <w:vertAlign w:val="superscript"/>
        </w:rPr>
        <w:t>[</w:t>
      </w:r>
      <w:r w:rsidR="00372502">
        <w:rPr>
          <w:vertAlign w:val="superscript"/>
        </w:rPr>
        <w:t>30</w:t>
      </w:r>
      <w:r w:rsidR="00372502" w:rsidRPr="00CD5809">
        <w:rPr>
          <w:vertAlign w:val="superscript"/>
        </w:rPr>
        <w:t>]</w:t>
      </w:r>
      <w:r w:rsidRPr="004F12D3">
        <w:rPr>
          <w:rFonts w:cs="宋体" w:hint="eastAsia"/>
          <w:kern w:val="0"/>
          <w:szCs w:val="21"/>
        </w:rPr>
        <w:t>将基于生成</w:t>
      </w:r>
      <w:r>
        <w:rPr>
          <w:rFonts w:cs="宋体" w:hint="eastAsia"/>
          <w:kern w:val="0"/>
          <w:szCs w:val="21"/>
        </w:rPr>
        <w:t>式</w:t>
      </w:r>
      <w:r w:rsidRPr="004F12D3">
        <w:rPr>
          <w:rFonts w:cs="宋体" w:hint="eastAsia"/>
          <w:kern w:val="0"/>
          <w:szCs w:val="21"/>
        </w:rPr>
        <w:t>对抗网络的方法引入</w:t>
      </w:r>
      <w:del w:id="220" w:author="Admin" w:date="2021-01-13T20:44:00Z">
        <w:r w:rsidRPr="004F12D3" w:rsidDel="006843DC">
          <w:rPr>
            <w:rFonts w:cs="宋体" w:hint="eastAsia"/>
            <w:kern w:val="0"/>
            <w:szCs w:val="21"/>
          </w:rPr>
          <w:delText>行人</w:delText>
        </w:r>
      </w:del>
      <w:r w:rsidRPr="004F12D3">
        <w:rPr>
          <w:rFonts w:cs="宋体" w:hint="eastAsia"/>
          <w:kern w:val="0"/>
          <w:szCs w:val="21"/>
        </w:rPr>
        <w:t>轨迹预测领域，基于先前的</w:t>
      </w:r>
      <w:r w:rsidRPr="004F12D3">
        <w:rPr>
          <w:rFonts w:cs="宋体" w:hint="eastAsia"/>
          <w:kern w:val="0"/>
          <w:szCs w:val="21"/>
        </w:rPr>
        <w:t>Seq2Seq</w:t>
      </w:r>
      <w:r w:rsidRPr="004F12D3">
        <w:rPr>
          <w:rFonts w:cs="宋体" w:hint="eastAsia"/>
          <w:kern w:val="0"/>
          <w:szCs w:val="21"/>
        </w:rPr>
        <w:t>框架和池化汇集思想</w:t>
      </w:r>
      <w:r>
        <w:rPr>
          <w:rFonts w:cs="宋体" w:hint="eastAsia"/>
          <w:kern w:val="0"/>
          <w:szCs w:val="21"/>
        </w:rPr>
        <w:t>，通过引入噪声</w:t>
      </w:r>
      <w:r w:rsidRPr="00550FA2">
        <w:rPr>
          <w:rFonts w:hint="eastAsia"/>
          <w:i/>
          <w:iCs/>
        </w:rPr>
        <w:t>z</w:t>
      </w:r>
      <w:r>
        <w:rPr>
          <w:rFonts w:cs="宋体" w:hint="eastAsia"/>
          <w:kern w:val="0"/>
          <w:szCs w:val="21"/>
        </w:rPr>
        <w:t>、改进多样性损失函数，使得模型趋向</w:t>
      </w:r>
      <w:r w:rsidRPr="004F12D3">
        <w:rPr>
          <w:rFonts w:cs="宋体" w:hint="eastAsia"/>
          <w:kern w:val="0"/>
          <w:szCs w:val="21"/>
        </w:rPr>
        <w:t>于生成多</w:t>
      </w:r>
      <w:r>
        <w:rPr>
          <w:rFonts w:cs="宋体" w:hint="eastAsia"/>
          <w:kern w:val="0"/>
          <w:szCs w:val="21"/>
        </w:rPr>
        <w:t>样性的轨迹，并且使用最大池化方法对全局的</w:t>
      </w:r>
      <w:ins w:id="221" w:author="Admin" w:date="2021-01-13T20:44:00Z">
        <w:r w:rsidR="006843DC">
          <w:rPr>
            <w:rFonts w:cs="宋体" w:hint="eastAsia"/>
            <w:color w:val="000000" w:themeColor="text1"/>
            <w:kern w:val="0"/>
            <w:szCs w:val="21"/>
          </w:rPr>
          <w:t>智能体</w:t>
        </w:r>
      </w:ins>
      <w:del w:id="222" w:author="Admin" w:date="2021-01-13T20:44:00Z">
        <w:r w:rsidDel="006843DC">
          <w:rPr>
            <w:rFonts w:cs="宋体" w:hint="eastAsia"/>
            <w:kern w:val="0"/>
            <w:szCs w:val="21"/>
          </w:rPr>
          <w:delText>行人</w:delText>
        </w:r>
      </w:del>
      <w:r>
        <w:rPr>
          <w:rFonts w:cs="宋体" w:hint="eastAsia"/>
          <w:kern w:val="0"/>
          <w:szCs w:val="21"/>
        </w:rPr>
        <w:t>进行交互分析，提出了</w:t>
      </w:r>
      <w:r w:rsidRPr="004F12D3">
        <w:rPr>
          <w:rFonts w:cs="宋体" w:hint="eastAsia"/>
          <w:kern w:val="0"/>
          <w:szCs w:val="21"/>
        </w:rPr>
        <w:t>Social-GAN</w:t>
      </w:r>
      <w:r w:rsidRPr="004F12D3">
        <w:rPr>
          <w:rFonts w:cs="宋体" w:hint="eastAsia"/>
          <w:kern w:val="0"/>
          <w:szCs w:val="21"/>
        </w:rPr>
        <w:t>模型，</w:t>
      </w:r>
      <w:r w:rsidR="00434352" w:rsidRPr="00392B42">
        <w:rPr>
          <w:rFonts w:cs="宋体" w:hint="eastAsia"/>
          <w:color w:val="000000" w:themeColor="text1"/>
          <w:kern w:val="0"/>
          <w:szCs w:val="21"/>
        </w:rPr>
        <w:t>其优势在于强调预测轨迹在社会规则上的规范性、合理性，即相对于其他预测模型，该模型生成路径更加合理。同时解决了预测结果与现实不符的单一预测轨迹输出问题，且相比于</w:t>
      </w:r>
      <w:r w:rsidR="00434352" w:rsidRPr="00392B42">
        <w:rPr>
          <w:rFonts w:cs="宋体" w:hint="eastAsia"/>
          <w:color w:val="000000" w:themeColor="text1"/>
          <w:kern w:val="0"/>
          <w:szCs w:val="21"/>
        </w:rPr>
        <w:t>Va</w:t>
      </w:r>
      <w:r w:rsidR="00434352" w:rsidRPr="00392B42">
        <w:rPr>
          <w:rFonts w:cs="宋体"/>
          <w:color w:val="000000" w:themeColor="text1"/>
          <w:kern w:val="0"/>
          <w:szCs w:val="21"/>
        </w:rPr>
        <w:t>nilla LSTM</w:t>
      </w:r>
      <w:r w:rsidR="00434352" w:rsidRPr="00392B42">
        <w:rPr>
          <w:rFonts w:cs="宋体"/>
          <w:color w:val="000000" w:themeColor="text1"/>
          <w:kern w:val="0"/>
          <w:szCs w:val="21"/>
        </w:rPr>
        <w:t>、</w:t>
      </w:r>
      <w:r w:rsidR="00434352" w:rsidRPr="00392B42">
        <w:rPr>
          <w:rFonts w:cs="宋体" w:hint="eastAsia"/>
          <w:color w:val="000000" w:themeColor="text1"/>
          <w:kern w:val="0"/>
          <w:szCs w:val="21"/>
        </w:rPr>
        <w:t>S</w:t>
      </w:r>
      <w:r w:rsidR="00434352" w:rsidRPr="00392B42">
        <w:rPr>
          <w:rFonts w:cs="宋体"/>
          <w:color w:val="000000" w:themeColor="text1"/>
          <w:kern w:val="0"/>
          <w:szCs w:val="21"/>
        </w:rPr>
        <w:t>ocial LSTM</w:t>
      </w:r>
      <w:r w:rsidR="00434352" w:rsidRPr="00392B42">
        <w:rPr>
          <w:rFonts w:cs="宋体"/>
          <w:color w:val="000000" w:themeColor="text1"/>
          <w:kern w:val="0"/>
          <w:szCs w:val="21"/>
        </w:rPr>
        <w:t>等模型速度有了较大提升，</w:t>
      </w:r>
      <w:r w:rsidRPr="004F12D3">
        <w:rPr>
          <w:rFonts w:cs="宋体" w:hint="eastAsia"/>
          <w:kern w:val="0"/>
          <w:szCs w:val="21"/>
        </w:rPr>
        <w:t>但是该模型在进行池化汇集时提取的特征是经过最大池化后的最大特征，模型忽略了对</w:t>
      </w:r>
      <w:ins w:id="223" w:author="Admin" w:date="2021-01-13T20:45:00Z">
        <w:r w:rsidR="006843DC">
          <w:rPr>
            <w:rFonts w:cs="宋体" w:hint="eastAsia"/>
            <w:color w:val="000000" w:themeColor="text1"/>
            <w:kern w:val="0"/>
            <w:szCs w:val="21"/>
          </w:rPr>
          <w:t>智能体</w:t>
        </w:r>
      </w:ins>
      <w:del w:id="224" w:author="Admin" w:date="2021-01-13T20:45:00Z">
        <w:r w:rsidRPr="004F12D3" w:rsidDel="006843DC">
          <w:rPr>
            <w:rFonts w:cs="宋体" w:hint="eastAsia"/>
            <w:kern w:val="0"/>
            <w:szCs w:val="21"/>
          </w:rPr>
          <w:delText>行人</w:delText>
        </w:r>
      </w:del>
      <w:r w:rsidRPr="004F12D3">
        <w:rPr>
          <w:rFonts w:cs="宋体" w:hint="eastAsia"/>
          <w:kern w:val="0"/>
          <w:szCs w:val="21"/>
        </w:rPr>
        <w:t>交互有用的其他特征信息，并且采用了传统的</w:t>
      </w:r>
      <w:r w:rsidRPr="004F12D3">
        <w:rPr>
          <w:rFonts w:cs="宋体" w:hint="eastAsia"/>
          <w:kern w:val="0"/>
          <w:szCs w:val="21"/>
        </w:rPr>
        <w:t>GAN</w:t>
      </w:r>
      <w:r>
        <w:rPr>
          <w:rFonts w:cs="宋体" w:hint="eastAsia"/>
          <w:kern w:val="0"/>
          <w:szCs w:val="21"/>
        </w:rPr>
        <w:t>架构，网络训练不稳定，容易崩溃。</w:t>
      </w:r>
      <w:r>
        <w:rPr>
          <w:rFonts w:cs="宋体"/>
          <w:kern w:val="0"/>
          <w:szCs w:val="21"/>
        </w:rPr>
        <w:t>A</w:t>
      </w:r>
      <w:r w:rsidRPr="004F12D3">
        <w:rPr>
          <w:rFonts w:cs="宋体" w:hint="eastAsia"/>
          <w:kern w:val="0"/>
          <w:szCs w:val="21"/>
        </w:rPr>
        <w:t>mirian</w:t>
      </w:r>
      <w:r w:rsidR="005D4361">
        <w:rPr>
          <w:rFonts w:cs="宋体" w:hint="eastAsia"/>
          <w:kern w:val="0"/>
          <w:szCs w:val="21"/>
        </w:rPr>
        <w:t>等</w:t>
      </w:r>
      <w:r w:rsidR="00372502" w:rsidRPr="00CD5809">
        <w:rPr>
          <w:vertAlign w:val="superscript"/>
        </w:rPr>
        <w:t>[</w:t>
      </w:r>
      <w:r w:rsidR="00372502">
        <w:rPr>
          <w:vertAlign w:val="superscript"/>
        </w:rPr>
        <w:t>31</w:t>
      </w:r>
      <w:r w:rsidR="00372502" w:rsidRPr="00CD5809">
        <w:rPr>
          <w:vertAlign w:val="superscript"/>
        </w:rPr>
        <w:t>]</w:t>
      </w:r>
      <w:r w:rsidRPr="004F12D3">
        <w:rPr>
          <w:rFonts w:cs="宋体" w:hint="eastAsia"/>
          <w:kern w:val="0"/>
          <w:szCs w:val="21"/>
        </w:rPr>
        <w:t>通过引入</w:t>
      </w:r>
      <w:r w:rsidR="00454A97">
        <w:rPr>
          <w:rFonts w:cs="宋体"/>
          <w:kern w:val="0"/>
          <w:szCs w:val="21"/>
        </w:rPr>
        <w:t>I</w:t>
      </w:r>
      <w:r w:rsidRPr="004F12D3">
        <w:rPr>
          <w:rFonts w:cs="宋体" w:hint="eastAsia"/>
          <w:kern w:val="0"/>
          <w:szCs w:val="21"/>
        </w:rPr>
        <w:t>nfo-GAN</w:t>
      </w:r>
      <w:r w:rsidRPr="004F12D3">
        <w:rPr>
          <w:rFonts w:cs="宋体" w:hint="eastAsia"/>
          <w:kern w:val="0"/>
          <w:szCs w:val="21"/>
        </w:rPr>
        <w:t>架构来改进</w:t>
      </w:r>
      <w:r w:rsidRPr="004F12D3">
        <w:rPr>
          <w:rFonts w:cs="宋体" w:hint="eastAsia"/>
          <w:kern w:val="0"/>
          <w:szCs w:val="21"/>
        </w:rPr>
        <w:t>GAN</w:t>
      </w:r>
      <w:r w:rsidRPr="004F12D3">
        <w:rPr>
          <w:rFonts w:cs="宋体" w:hint="eastAsia"/>
          <w:kern w:val="0"/>
          <w:szCs w:val="21"/>
        </w:rPr>
        <w:t>的架构，以此来解决</w:t>
      </w:r>
      <w:r w:rsidRPr="004F12D3">
        <w:rPr>
          <w:rFonts w:cs="宋体" w:hint="eastAsia"/>
          <w:kern w:val="0"/>
          <w:szCs w:val="21"/>
        </w:rPr>
        <w:t xml:space="preserve"> Social-GAN</w:t>
      </w:r>
      <w:r w:rsidRPr="004F12D3">
        <w:rPr>
          <w:rFonts w:cs="宋体" w:hint="eastAsia"/>
          <w:kern w:val="0"/>
          <w:szCs w:val="21"/>
        </w:rPr>
        <w:t>模型训练崩溃</w:t>
      </w:r>
      <w:r w:rsidR="0023387A" w:rsidRPr="00392B42">
        <w:rPr>
          <w:rFonts w:cs="宋体" w:hint="eastAsia"/>
          <w:color w:val="000000" w:themeColor="text1"/>
          <w:kern w:val="0"/>
          <w:szCs w:val="21"/>
        </w:rPr>
        <w:t>和掉落</w:t>
      </w:r>
      <w:r w:rsidRPr="004F12D3">
        <w:rPr>
          <w:rFonts w:cs="宋体" w:hint="eastAsia"/>
          <w:kern w:val="0"/>
          <w:szCs w:val="21"/>
        </w:rPr>
        <w:t>的问题，通过舍弃</w:t>
      </w:r>
      <w:r w:rsidRPr="004F12D3">
        <w:rPr>
          <w:rFonts w:cs="宋体" w:hint="eastAsia"/>
          <w:kern w:val="0"/>
          <w:szCs w:val="21"/>
        </w:rPr>
        <w:t>L2</w:t>
      </w:r>
      <w:r w:rsidRPr="004F12D3">
        <w:rPr>
          <w:rFonts w:cs="宋体" w:hint="eastAsia"/>
          <w:kern w:val="0"/>
          <w:szCs w:val="21"/>
        </w:rPr>
        <w:t>代价函数，引入基于互信息的</w:t>
      </w:r>
      <w:r w:rsidR="00454A97">
        <w:rPr>
          <w:rFonts w:cs="宋体" w:hint="eastAsia"/>
          <w:kern w:val="0"/>
          <w:szCs w:val="21"/>
        </w:rPr>
        <w:t xml:space="preserve"> In</w:t>
      </w:r>
      <w:r w:rsidRPr="004F12D3">
        <w:rPr>
          <w:rFonts w:cs="宋体" w:hint="eastAsia"/>
          <w:kern w:val="0"/>
          <w:szCs w:val="21"/>
        </w:rPr>
        <w:t>formation Loss</w:t>
      </w:r>
      <w:r w:rsidRPr="004F12D3">
        <w:rPr>
          <w:rFonts w:cs="宋体" w:hint="eastAsia"/>
          <w:kern w:val="0"/>
          <w:szCs w:val="21"/>
        </w:rPr>
        <w:t>损失函数，增强了模型对多条合理轨迹的预测能力，并引入注意力机制</w:t>
      </w:r>
      <w:r w:rsidR="00372502" w:rsidRPr="00CD5809">
        <w:rPr>
          <w:vertAlign w:val="superscript"/>
        </w:rPr>
        <w:t>[</w:t>
      </w:r>
      <w:r w:rsidR="00372502">
        <w:rPr>
          <w:vertAlign w:val="superscript"/>
        </w:rPr>
        <w:t>32</w:t>
      </w:r>
      <w:r w:rsidR="00372502" w:rsidRPr="00CD5809">
        <w:rPr>
          <w:vertAlign w:val="superscript"/>
        </w:rPr>
        <w:t>]</w:t>
      </w:r>
      <w:r w:rsidRPr="004F12D3">
        <w:rPr>
          <w:rFonts w:cs="宋体" w:hint="eastAsia"/>
          <w:kern w:val="0"/>
          <w:szCs w:val="21"/>
        </w:rPr>
        <w:t>使模型自主分配对交互信息的关注</w:t>
      </w:r>
      <w:r w:rsidR="0023387A">
        <w:rPr>
          <w:rFonts w:cs="宋体" w:hint="eastAsia"/>
          <w:kern w:val="0"/>
          <w:szCs w:val="21"/>
        </w:rPr>
        <w:t>，</w:t>
      </w:r>
      <w:r w:rsidR="0023387A" w:rsidRPr="00392B42">
        <w:rPr>
          <w:rFonts w:cs="宋体" w:hint="eastAsia"/>
          <w:color w:val="000000" w:themeColor="text1"/>
          <w:kern w:val="0"/>
          <w:szCs w:val="21"/>
        </w:rPr>
        <w:t>该论文表明最新提出的</w:t>
      </w:r>
      <w:r w:rsidR="0023387A" w:rsidRPr="00392B42">
        <w:rPr>
          <w:rFonts w:cs="宋体"/>
          <w:color w:val="000000" w:themeColor="text1"/>
          <w:kern w:val="0"/>
          <w:szCs w:val="21"/>
        </w:rPr>
        <w:t>I</w:t>
      </w:r>
      <w:r w:rsidR="0023387A" w:rsidRPr="00392B42">
        <w:rPr>
          <w:rFonts w:cs="宋体" w:hint="eastAsia"/>
          <w:color w:val="000000" w:themeColor="text1"/>
          <w:kern w:val="0"/>
          <w:szCs w:val="21"/>
        </w:rPr>
        <w:t>nfo-GAN</w:t>
      </w:r>
      <w:r w:rsidR="0023387A" w:rsidRPr="00392B42">
        <w:rPr>
          <w:rFonts w:cs="宋体" w:hint="eastAsia"/>
          <w:color w:val="000000" w:themeColor="text1"/>
          <w:kern w:val="0"/>
          <w:szCs w:val="21"/>
        </w:rPr>
        <w:t>架构可以极大地改善多模式</w:t>
      </w:r>
      <w:del w:id="225" w:author="Admin" w:date="2021-01-13T20:45:00Z">
        <w:r w:rsidR="0023387A" w:rsidRPr="00392B42" w:rsidDel="006843DC">
          <w:rPr>
            <w:rFonts w:cs="宋体" w:hint="eastAsia"/>
            <w:color w:val="000000" w:themeColor="text1"/>
            <w:kern w:val="0"/>
            <w:szCs w:val="21"/>
          </w:rPr>
          <w:delText>行人</w:delText>
        </w:r>
      </w:del>
      <w:r w:rsidR="0023387A" w:rsidRPr="00392B42">
        <w:rPr>
          <w:rFonts w:cs="宋体" w:hint="eastAsia"/>
          <w:color w:val="000000" w:themeColor="text1"/>
          <w:kern w:val="0"/>
          <w:szCs w:val="21"/>
        </w:rPr>
        <w:t>轨迹预测，避免类似训练崩溃的问题</w:t>
      </w:r>
      <w:r w:rsidRPr="004F12D3">
        <w:rPr>
          <w:rFonts w:cs="宋体" w:hint="eastAsia"/>
          <w:kern w:val="0"/>
          <w:szCs w:val="21"/>
        </w:rPr>
        <w:t>。在此基础上</w:t>
      </w:r>
      <w:r w:rsidRPr="004F12D3">
        <w:rPr>
          <w:rFonts w:cs="宋体" w:hint="eastAsia"/>
          <w:kern w:val="0"/>
          <w:szCs w:val="21"/>
        </w:rPr>
        <w:t xml:space="preserve"> Sadeghian</w:t>
      </w:r>
      <w:r w:rsidR="005D4361">
        <w:rPr>
          <w:rFonts w:cs="宋体" w:hint="eastAsia"/>
          <w:kern w:val="0"/>
          <w:szCs w:val="21"/>
        </w:rPr>
        <w:t>等</w:t>
      </w:r>
      <w:r w:rsidR="00372502" w:rsidRPr="00CD5809">
        <w:rPr>
          <w:vertAlign w:val="superscript"/>
        </w:rPr>
        <w:t>[</w:t>
      </w:r>
      <w:r w:rsidR="00372502">
        <w:rPr>
          <w:vertAlign w:val="superscript"/>
        </w:rPr>
        <w:t>33</w:t>
      </w:r>
      <w:r w:rsidR="00372502" w:rsidRPr="00CD5809">
        <w:rPr>
          <w:vertAlign w:val="superscript"/>
        </w:rPr>
        <w:t>]</w:t>
      </w:r>
      <w:r w:rsidRPr="004F12D3">
        <w:rPr>
          <w:rFonts w:cs="宋体" w:hint="eastAsia"/>
          <w:kern w:val="0"/>
          <w:szCs w:val="21"/>
        </w:rPr>
        <w:t>通过融合环境中场景的上下文信息以及</w:t>
      </w:r>
      <w:ins w:id="226" w:author="Admin" w:date="2021-01-13T20:45:00Z">
        <w:r w:rsidR="006843DC">
          <w:rPr>
            <w:rFonts w:cs="宋体" w:hint="eastAsia"/>
            <w:color w:val="000000" w:themeColor="text1"/>
            <w:kern w:val="0"/>
            <w:szCs w:val="21"/>
          </w:rPr>
          <w:t>智能体</w:t>
        </w:r>
      </w:ins>
      <w:del w:id="227" w:author="Admin" w:date="2021-01-13T20:45:00Z">
        <w:r w:rsidRPr="004F12D3" w:rsidDel="006843DC">
          <w:rPr>
            <w:rFonts w:cs="宋体" w:hint="eastAsia"/>
            <w:kern w:val="0"/>
            <w:szCs w:val="21"/>
          </w:rPr>
          <w:delText>行人</w:delText>
        </w:r>
      </w:del>
      <w:r w:rsidRPr="004F12D3">
        <w:rPr>
          <w:rFonts w:cs="宋体" w:hint="eastAsia"/>
          <w:kern w:val="0"/>
          <w:szCs w:val="21"/>
        </w:rPr>
        <w:t>的历史轨迹，使用</w:t>
      </w:r>
      <w:r w:rsidRPr="004F12D3">
        <w:rPr>
          <w:rFonts w:cs="宋体" w:hint="eastAsia"/>
          <w:kern w:val="0"/>
          <w:szCs w:val="21"/>
        </w:rPr>
        <w:t>GAN</w:t>
      </w:r>
      <w:r w:rsidR="009F08C0">
        <w:rPr>
          <w:rFonts w:cs="宋体" w:hint="eastAsia"/>
          <w:kern w:val="0"/>
          <w:szCs w:val="21"/>
        </w:rPr>
        <w:t>的网络架构生成多条物理条件下的可接受轨迹。</w:t>
      </w:r>
      <w:r w:rsidRPr="004F12D3">
        <w:rPr>
          <w:rFonts w:cs="宋体" w:hint="eastAsia"/>
          <w:kern w:val="0"/>
          <w:szCs w:val="21"/>
        </w:rPr>
        <w:t>Kosaraju</w:t>
      </w:r>
      <w:r w:rsidR="005D4361">
        <w:rPr>
          <w:rFonts w:cs="宋体" w:hint="eastAsia"/>
          <w:kern w:val="0"/>
          <w:szCs w:val="21"/>
        </w:rPr>
        <w:t>等</w:t>
      </w:r>
      <w:r w:rsidR="00372502" w:rsidRPr="00CD5809">
        <w:rPr>
          <w:vertAlign w:val="superscript"/>
        </w:rPr>
        <w:t>[</w:t>
      </w:r>
      <w:r w:rsidR="00372502">
        <w:rPr>
          <w:vertAlign w:val="superscript"/>
        </w:rPr>
        <w:t>34</w:t>
      </w:r>
      <w:r w:rsidR="00372502" w:rsidRPr="00CD5809">
        <w:rPr>
          <w:vertAlign w:val="superscript"/>
        </w:rPr>
        <w:t>]</w:t>
      </w:r>
      <w:r w:rsidR="00454A97">
        <w:rPr>
          <w:rFonts w:cs="宋体" w:hint="eastAsia"/>
          <w:kern w:val="0"/>
          <w:szCs w:val="21"/>
        </w:rPr>
        <w:t>采用了基于</w:t>
      </w:r>
      <w:r w:rsidRPr="004F12D3">
        <w:rPr>
          <w:rFonts w:cs="宋体" w:hint="eastAsia"/>
          <w:kern w:val="0"/>
          <w:szCs w:val="21"/>
        </w:rPr>
        <w:t>Cycle-GAN</w:t>
      </w:r>
      <w:r w:rsidRPr="004F12D3">
        <w:rPr>
          <w:rFonts w:cs="宋体" w:hint="eastAsia"/>
          <w:kern w:val="0"/>
          <w:szCs w:val="21"/>
        </w:rPr>
        <w:t>的网络架构和训练方法，保证</w:t>
      </w:r>
      <w:r w:rsidRPr="004F12D3">
        <w:rPr>
          <w:rFonts w:cs="宋体" w:hint="eastAsia"/>
          <w:kern w:val="0"/>
          <w:szCs w:val="21"/>
        </w:rPr>
        <w:t>GAN</w:t>
      </w:r>
      <w:r w:rsidRPr="004F12D3">
        <w:rPr>
          <w:rFonts w:cs="宋体" w:hint="eastAsia"/>
          <w:kern w:val="0"/>
          <w:szCs w:val="21"/>
        </w:rPr>
        <w:t>在生成轨迹时对于噪声的敏感性，从而有助于生成多样性的轨迹，文中使用</w:t>
      </w:r>
      <w:r w:rsidRPr="004F12D3">
        <w:rPr>
          <w:rFonts w:cs="宋体" w:hint="eastAsia"/>
          <w:kern w:val="0"/>
          <w:szCs w:val="21"/>
        </w:rPr>
        <w:t>VGG</w:t>
      </w:r>
      <w:r w:rsidR="00454A97">
        <w:rPr>
          <w:rFonts w:cs="宋体" w:hint="eastAsia"/>
          <w:kern w:val="0"/>
          <w:szCs w:val="21"/>
        </w:rPr>
        <w:t>网络提取场景图像特征，使用</w:t>
      </w:r>
      <w:r w:rsidR="00454A97">
        <w:rPr>
          <w:rFonts w:cs="宋体" w:hint="eastAsia"/>
          <w:kern w:val="0"/>
          <w:szCs w:val="21"/>
        </w:rPr>
        <w:t>LS</w:t>
      </w:r>
      <w:r w:rsidR="00454A97">
        <w:rPr>
          <w:rFonts w:cs="宋体"/>
          <w:kern w:val="0"/>
          <w:szCs w:val="21"/>
        </w:rPr>
        <w:t>T</w:t>
      </w:r>
      <w:r w:rsidRPr="004F12D3">
        <w:rPr>
          <w:rFonts w:cs="宋体" w:hint="eastAsia"/>
          <w:kern w:val="0"/>
          <w:szCs w:val="21"/>
        </w:rPr>
        <w:t>M</w:t>
      </w:r>
      <w:r w:rsidRPr="004F12D3">
        <w:rPr>
          <w:rFonts w:cs="宋体" w:hint="eastAsia"/>
          <w:kern w:val="0"/>
          <w:szCs w:val="21"/>
        </w:rPr>
        <w:t>提取</w:t>
      </w:r>
      <w:ins w:id="228" w:author="Admin" w:date="2021-01-13T20:45:00Z">
        <w:r w:rsidR="006843DC">
          <w:rPr>
            <w:rFonts w:cs="宋体" w:hint="eastAsia"/>
            <w:color w:val="000000" w:themeColor="text1"/>
            <w:kern w:val="0"/>
            <w:szCs w:val="21"/>
          </w:rPr>
          <w:t>智能体</w:t>
        </w:r>
      </w:ins>
      <w:del w:id="229" w:author="Admin" w:date="2021-01-13T20:45:00Z">
        <w:r w:rsidRPr="004F12D3" w:rsidDel="006843DC">
          <w:rPr>
            <w:rFonts w:cs="宋体" w:hint="eastAsia"/>
            <w:kern w:val="0"/>
            <w:szCs w:val="21"/>
          </w:rPr>
          <w:delText>行人</w:delText>
        </w:r>
      </w:del>
      <w:r w:rsidRPr="004F12D3">
        <w:rPr>
          <w:rFonts w:cs="宋体" w:hint="eastAsia"/>
          <w:kern w:val="0"/>
          <w:szCs w:val="21"/>
        </w:rPr>
        <w:t>轨迹特征，根据提取到的特征差异，分别使用基于</w:t>
      </w:r>
      <w:r w:rsidRPr="004F12D3">
        <w:rPr>
          <w:rFonts w:cs="宋体" w:hint="eastAsia"/>
          <w:kern w:val="0"/>
          <w:szCs w:val="21"/>
        </w:rPr>
        <w:t xml:space="preserve"> Scale-Dot</w:t>
      </w:r>
      <w:r w:rsidRPr="004F12D3">
        <w:rPr>
          <w:rFonts w:cs="宋体" w:hint="eastAsia"/>
          <w:kern w:val="0"/>
          <w:szCs w:val="21"/>
        </w:rPr>
        <w:t>和</w:t>
      </w:r>
      <w:r w:rsidRPr="004F12D3">
        <w:rPr>
          <w:rFonts w:cs="宋体" w:hint="eastAsia"/>
          <w:kern w:val="0"/>
          <w:szCs w:val="21"/>
        </w:rPr>
        <w:t>GAT</w:t>
      </w:r>
      <w:r w:rsidRPr="004F12D3">
        <w:rPr>
          <w:rFonts w:cs="宋体" w:hint="eastAsia"/>
          <w:kern w:val="0"/>
          <w:szCs w:val="21"/>
        </w:rPr>
        <w:t>的多种注意力机制，以得到对于各种输入最为合理的注意力向量</w:t>
      </w:r>
      <w:r w:rsidR="005202F1">
        <w:rPr>
          <w:rFonts w:cs="宋体" w:hint="eastAsia"/>
          <w:kern w:val="0"/>
          <w:szCs w:val="21"/>
        </w:rPr>
        <w:t>，</w:t>
      </w:r>
      <w:r w:rsidR="005202F1" w:rsidRPr="00392B42">
        <w:rPr>
          <w:rFonts w:cs="宋体" w:hint="eastAsia"/>
          <w:color w:val="000000" w:themeColor="text1"/>
          <w:kern w:val="0"/>
          <w:szCs w:val="21"/>
        </w:rPr>
        <w:t>该模型</w:t>
      </w:r>
      <w:r w:rsidR="0063370F" w:rsidRPr="00392B42">
        <w:rPr>
          <w:rFonts w:cs="宋体" w:hint="eastAsia"/>
          <w:color w:val="000000" w:themeColor="text1"/>
          <w:kern w:val="0"/>
          <w:szCs w:val="21"/>
        </w:rPr>
        <w:t>可以理解较为复杂的</w:t>
      </w:r>
      <w:ins w:id="230" w:author="Admin" w:date="2021-01-13T20:45:00Z">
        <w:r w:rsidR="006843DC">
          <w:rPr>
            <w:rFonts w:cs="宋体" w:hint="eastAsia"/>
            <w:color w:val="000000" w:themeColor="text1"/>
            <w:kern w:val="0"/>
            <w:szCs w:val="21"/>
          </w:rPr>
          <w:t>智能体</w:t>
        </w:r>
      </w:ins>
      <w:del w:id="231" w:author="Admin" w:date="2021-01-13T20:45:00Z">
        <w:r w:rsidR="0063370F" w:rsidRPr="00392B42" w:rsidDel="006843DC">
          <w:rPr>
            <w:rFonts w:cs="宋体" w:hint="eastAsia"/>
            <w:color w:val="000000" w:themeColor="text1"/>
            <w:kern w:val="0"/>
            <w:szCs w:val="21"/>
          </w:rPr>
          <w:delText>行人</w:delText>
        </w:r>
      </w:del>
      <w:r w:rsidR="0063370F" w:rsidRPr="00392B42">
        <w:rPr>
          <w:rFonts w:cs="宋体" w:hint="eastAsia"/>
          <w:color w:val="000000" w:themeColor="text1"/>
          <w:kern w:val="0"/>
          <w:szCs w:val="21"/>
        </w:rPr>
        <w:t>运动社会本质，</w:t>
      </w:r>
      <w:r w:rsidR="005202F1" w:rsidRPr="00392B42">
        <w:rPr>
          <w:rFonts w:cs="宋体" w:hint="eastAsia"/>
          <w:color w:val="000000" w:themeColor="text1"/>
          <w:kern w:val="0"/>
          <w:szCs w:val="21"/>
        </w:rPr>
        <w:t>不仅能够为特定的</w:t>
      </w:r>
      <w:ins w:id="232" w:author="Admin" w:date="2021-01-13T20:45:00Z">
        <w:r w:rsidR="006843DC">
          <w:rPr>
            <w:rFonts w:cs="宋体" w:hint="eastAsia"/>
            <w:color w:val="000000" w:themeColor="text1"/>
            <w:kern w:val="0"/>
            <w:szCs w:val="21"/>
          </w:rPr>
          <w:t>智能体</w:t>
        </w:r>
      </w:ins>
      <w:del w:id="233" w:author="Admin" w:date="2021-01-13T20:45:00Z">
        <w:r w:rsidR="005202F1" w:rsidRPr="00392B42" w:rsidDel="006843DC">
          <w:rPr>
            <w:rFonts w:cs="宋体" w:hint="eastAsia"/>
            <w:color w:val="000000" w:themeColor="text1"/>
            <w:kern w:val="0"/>
            <w:szCs w:val="21"/>
          </w:rPr>
          <w:delText>行人</w:delText>
        </w:r>
      </w:del>
      <w:r w:rsidR="005202F1" w:rsidRPr="00392B42">
        <w:rPr>
          <w:rFonts w:cs="宋体" w:hint="eastAsia"/>
          <w:color w:val="000000" w:themeColor="text1"/>
          <w:kern w:val="0"/>
          <w:szCs w:val="21"/>
        </w:rPr>
        <w:t>生成多个轨迹，而且可以通过多模式方式同时为多个</w:t>
      </w:r>
      <w:ins w:id="234" w:author="Admin" w:date="2021-01-13T20:45:00Z">
        <w:r w:rsidR="006843DC">
          <w:rPr>
            <w:rFonts w:cs="宋体" w:hint="eastAsia"/>
            <w:color w:val="000000" w:themeColor="text1"/>
            <w:kern w:val="0"/>
            <w:szCs w:val="21"/>
          </w:rPr>
          <w:t>智能体</w:t>
        </w:r>
      </w:ins>
      <w:del w:id="235" w:author="Admin" w:date="2021-01-13T20:45:00Z">
        <w:r w:rsidR="005202F1" w:rsidRPr="00392B42" w:rsidDel="006843DC">
          <w:rPr>
            <w:rFonts w:cs="宋体" w:hint="eastAsia"/>
            <w:color w:val="000000" w:themeColor="text1"/>
            <w:kern w:val="0"/>
            <w:szCs w:val="21"/>
          </w:rPr>
          <w:delText>人</w:delText>
        </w:r>
      </w:del>
      <w:r w:rsidR="0063370F" w:rsidRPr="00392B42">
        <w:rPr>
          <w:rFonts w:cs="宋体" w:hint="eastAsia"/>
          <w:color w:val="000000" w:themeColor="text1"/>
          <w:kern w:val="0"/>
          <w:szCs w:val="21"/>
        </w:rPr>
        <w:t>预测更真实的</w:t>
      </w:r>
      <w:del w:id="236" w:author="Admin" w:date="2021-01-13T20:45:00Z">
        <w:r w:rsidR="0063370F" w:rsidRPr="00392B42" w:rsidDel="006843DC">
          <w:rPr>
            <w:rFonts w:cs="宋体" w:hint="eastAsia"/>
            <w:color w:val="000000" w:themeColor="text1"/>
            <w:kern w:val="0"/>
            <w:szCs w:val="21"/>
          </w:rPr>
          <w:delText>行人</w:delText>
        </w:r>
      </w:del>
      <w:r w:rsidR="0063370F" w:rsidRPr="00392B42">
        <w:rPr>
          <w:rFonts w:cs="宋体" w:hint="eastAsia"/>
          <w:color w:val="000000" w:themeColor="text1"/>
          <w:kern w:val="0"/>
          <w:szCs w:val="21"/>
        </w:rPr>
        <w:t>运动轨迹</w:t>
      </w:r>
      <w:r w:rsidRPr="00392B42">
        <w:rPr>
          <w:rFonts w:cs="宋体" w:hint="eastAsia"/>
          <w:color w:val="000000" w:themeColor="text1"/>
          <w:kern w:val="0"/>
          <w:szCs w:val="21"/>
        </w:rPr>
        <w:t>。</w:t>
      </w:r>
    </w:p>
    <w:p w14:paraId="101E515D" w14:textId="3C23760B" w:rsidR="00454A97" w:rsidRDefault="00454A97" w:rsidP="001D57A2">
      <w:pPr>
        <w:spacing w:line="360" w:lineRule="auto"/>
        <w:ind w:firstLineChars="200" w:firstLine="420"/>
        <w:rPr>
          <w:rFonts w:cs="宋体"/>
          <w:kern w:val="0"/>
          <w:szCs w:val="21"/>
        </w:rPr>
      </w:pPr>
      <w:r>
        <w:rPr>
          <w:rFonts w:cs="宋体"/>
          <w:kern w:val="0"/>
          <w:szCs w:val="21"/>
        </w:rPr>
        <w:t>C</w:t>
      </w:r>
      <w:r w:rsidR="005D4361">
        <w:rPr>
          <w:rFonts w:cs="宋体" w:hint="eastAsia"/>
          <w:kern w:val="0"/>
          <w:szCs w:val="21"/>
        </w:rPr>
        <w:t>heng</w:t>
      </w:r>
      <w:r>
        <w:rPr>
          <w:rFonts w:cs="宋体" w:hint="eastAsia"/>
          <w:kern w:val="0"/>
          <w:szCs w:val="21"/>
        </w:rPr>
        <w:t>等</w:t>
      </w:r>
      <w:r w:rsidR="00372502" w:rsidRPr="00CD5809">
        <w:rPr>
          <w:vertAlign w:val="superscript"/>
        </w:rPr>
        <w:t>[</w:t>
      </w:r>
      <w:r w:rsidR="00372502">
        <w:rPr>
          <w:vertAlign w:val="superscript"/>
        </w:rPr>
        <w:t>35</w:t>
      </w:r>
      <w:r w:rsidR="00372502" w:rsidRPr="00CD5809">
        <w:rPr>
          <w:vertAlign w:val="superscript"/>
        </w:rPr>
        <w:t>]</w:t>
      </w:r>
      <w:r w:rsidRPr="00454A97">
        <w:rPr>
          <w:rFonts w:cs="宋体" w:hint="eastAsia"/>
          <w:kern w:val="0"/>
          <w:szCs w:val="21"/>
        </w:rPr>
        <w:t>提出了一种不同于上述</w:t>
      </w:r>
      <w:r w:rsidRPr="00454A97">
        <w:rPr>
          <w:rFonts w:cs="宋体" w:hint="eastAsia"/>
          <w:kern w:val="0"/>
          <w:szCs w:val="21"/>
        </w:rPr>
        <w:t>GAN</w:t>
      </w:r>
      <w:r w:rsidRPr="00454A97">
        <w:rPr>
          <w:rFonts w:cs="宋体" w:hint="eastAsia"/>
          <w:kern w:val="0"/>
          <w:szCs w:val="21"/>
        </w:rPr>
        <w:t>架构的轨迹预测生成模型，模型使用了带条件的变分自编码器（</w:t>
      </w:r>
      <w:r>
        <w:rPr>
          <w:rFonts w:cs="宋体" w:hint="eastAsia"/>
          <w:kern w:val="0"/>
          <w:szCs w:val="21"/>
        </w:rPr>
        <w:t>C</w:t>
      </w:r>
      <w:r w:rsidRPr="00454A97">
        <w:rPr>
          <w:rFonts w:cs="宋体" w:hint="eastAsia"/>
          <w:kern w:val="0"/>
          <w:szCs w:val="21"/>
        </w:rPr>
        <w:t>ondit</w:t>
      </w:r>
      <w:r>
        <w:rPr>
          <w:rFonts w:cs="宋体" w:hint="eastAsia"/>
          <w:kern w:val="0"/>
          <w:szCs w:val="21"/>
        </w:rPr>
        <w:t>i</w:t>
      </w:r>
      <w:r w:rsidRPr="00454A97">
        <w:rPr>
          <w:rFonts w:cs="宋体" w:hint="eastAsia"/>
          <w:kern w:val="0"/>
          <w:szCs w:val="21"/>
        </w:rPr>
        <w:t>onal-VAE,</w:t>
      </w:r>
      <w:r>
        <w:rPr>
          <w:rFonts w:cs="宋体"/>
          <w:kern w:val="0"/>
          <w:szCs w:val="21"/>
        </w:rPr>
        <w:t xml:space="preserve"> </w:t>
      </w:r>
      <w:r w:rsidRPr="00454A97">
        <w:rPr>
          <w:rFonts w:cs="宋体" w:hint="eastAsia"/>
          <w:kern w:val="0"/>
          <w:szCs w:val="21"/>
        </w:rPr>
        <w:t>CVAE</w:t>
      </w:r>
      <w:r w:rsidRPr="00454A97">
        <w:rPr>
          <w:rFonts w:cs="宋体" w:hint="eastAsia"/>
          <w:kern w:val="0"/>
          <w:szCs w:val="21"/>
        </w:rPr>
        <w:t>）用于实现对轨迹多样性的预测，为了刻画噪声</w:t>
      </w:r>
      <w:r w:rsidRPr="00454A97">
        <w:rPr>
          <w:rFonts w:cs="宋体" w:hint="eastAsia"/>
          <w:kern w:val="0"/>
          <w:szCs w:val="21"/>
        </w:rPr>
        <w:lastRenderedPageBreak/>
        <w:t>与已知轨迹和预测轨迹之间的分布情况</w:t>
      </w:r>
      <m:oMath>
        <m:r>
          <w:rPr>
            <w:rFonts w:ascii="Cambria Math" w:hAnsi="Cambria Math"/>
          </w:rPr>
          <m:t>P(z|X,Y)</m:t>
        </m:r>
      </m:oMath>
      <w:r w:rsidRPr="00454A97">
        <w:rPr>
          <w:rFonts w:cs="宋体" w:hint="eastAsia"/>
          <w:kern w:val="0"/>
          <w:szCs w:val="21"/>
        </w:rPr>
        <w:t>，模型通过引入变分估计，将噪声的分布情况简化成含有参数（均值，方差）的高斯分布，训练模型预测假定分布情况后的后验分布，并隐式地从轨迹</w:t>
      </w:r>
      <w:r w:rsidR="00A651E3" w:rsidRPr="00B70BB0">
        <w:rPr>
          <w:i/>
          <w:iCs/>
        </w:rPr>
        <w:t>X</w:t>
      </w:r>
      <w:r w:rsidRPr="00454A97">
        <w:rPr>
          <w:rFonts w:cs="宋体" w:hint="eastAsia"/>
          <w:kern w:val="0"/>
          <w:szCs w:val="21"/>
        </w:rPr>
        <w:t>和</w:t>
      </w:r>
      <w:r w:rsidR="00A651E3" w:rsidRPr="00B70BB0">
        <w:rPr>
          <w:i/>
          <w:iCs/>
        </w:rPr>
        <w:t>Y</w:t>
      </w:r>
      <w:r w:rsidRPr="00454A97">
        <w:rPr>
          <w:rFonts w:cs="宋体" w:hint="eastAsia"/>
          <w:kern w:val="0"/>
          <w:szCs w:val="21"/>
        </w:rPr>
        <w:t>中建立与假定分布之间的联系。由于基于</w:t>
      </w:r>
      <w:r w:rsidRPr="00454A97">
        <w:rPr>
          <w:rFonts w:cs="宋体" w:hint="eastAsia"/>
          <w:kern w:val="0"/>
          <w:szCs w:val="21"/>
        </w:rPr>
        <w:t>GAN</w:t>
      </w:r>
      <w:r w:rsidR="00A651E3">
        <w:rPr>
          <w:rFonts w:cs="宋体" w:hint="eastAsia"/>
          <w:kern w:val="0"/>
          <w:szCs w:val="21"/>
        </w:rPr>
        <w:t>网络的方法中不可避免地涉及</w:t>
      </w:r>
      <w:r w:rsidRPr="00454A97">
        <w:rPr>
          <w:rFonts w:cs="宋体" w:hint="eastAsia"/>
          <w:kern w:val="0"/>
          <w:szCs w:val="21"/>
        </w:rPr>
        <w:t>到采样操作，</w:t>
      </w:r>
      <w:r w:rsidR="00A651E3">
        <w:rPr>
          <w:rFonts w:cs="宋体" w:hint="eastAsia"/>
          <w:kern w:val="0"/>
          <w:szCs w:val="21"/>
        </w:rPr>
        <w:t>但其</w:t>
      </w:r>
      <w:r w:rsidRPr="00454A97">
        <w:rPr>
          <w:rFonts w:cs="宋体" w:hint="eastAsia"/>
          <w:kern w:val="0"/>
          <w:szCs w:val="21"/>
        </w:rPr>
        <w:t>在进行反向传播时不可微，文献</w:t>
      </w:r>
      <w:r w:rsidR="00A651E3">
        <w:rPr>
          <w:rFonts w:hint="eastAsia"/>
        </w:rPr>
        <w:t>[</w:t>
      </w:r>
      <w:r w:rsidR="002F41E8">
        <w:t>35</w:t>
      </w:r>
      <w:r w:rsidR="00A651E3">
        <w:t>]</w:t>
      </w:r>
      <w:r w:rsidRPr="00454A97">
        <w:rPr>
          <w:rFonts w:cs="宋体" w:hint="eastAsia"/>
          <w:kern w:val="0"/>
          <w:szCs w:val="21"/>
        </w:rPr>
        <w:t>中找到的新的解决方案，相比于在噪声分布</w:t>
      </w:r>
      <w:r w:rsidR="00A651E3" w:rsidRPr="00855B48">
        <w:rPr>
          <w:i/>
          <w:iCs/>
        </w:rPr>
        <w:t>z</w:t>
      </w:r>
      <w:r w:rsidR="00A651E3" w:rsidRPr="00855B48">
        <w:rPr>
          <w:rFonts w:ascii="Cambria Math" w:hAnsi="Cambria Math" w:cs="Cambria Math"/>
          <w:i/>
          <w:iCs/>
        </w:rPr>
        <w:t>∼</w:t>
      </w:r>
      <w:r w:rsidR="00A651E3" w:rsidRPr="00855B48">
        <w:rPr>
          <w:i/>
          <w:iCs/>
        </w:rPr>
        <w:t>N(μ,σ)</w:t>
      </w:r>
      <w:r w:rsidRPr="00454A97">
        <w:rPr>
          <w:rFonts w:cs="宋体" w:hint="eastAsia"/>
          <w:kern w:val="0"/>
          <w:szCs w:val="21"/>
        </w:rPr>
        <w:t>直接采样，文中的噪声分布为</w:t>
      </w:r>
      <w:r w:rsidR="00A651E3" w:rsidRPr="00855B48">
        <w:rPr>
          <w:i/>
          <w:iCs/>
        </w:rPr>
        <w:t>z=μ+σ</w:t>
      </w:r>
      <w:r w:rsidR="00A651E3" w:rsidRPr="00855B48">
        <w:rPr>
          <w:rFonts w:hint="eastAsia"/>
        </w:rPr>
        <w:t>⊙</w:t>
      </w:r>
      <w:r w:rsidR="00A651E3" w:rsidRPr="00855B48">
        <w:rPr>
          <w:i/>
          <w:iCs/>
        </w:rPr>
        <w:t>ϵ</w:t>
      </w:r>
      <w:r w:rsidRPr="00454A97">
        <w:rPr>
          <w:rFonts w:cs="宋体" w:hint="eastAsia"/>
          <w:kern w:val="0"/>
          <w:szCs w:val="21"/>
        </w:rPr>
        <w:t>，其中</w:t>
      </w:r>
      <w:r w:rsidR="00A651E3" w:rsidRPr="007C3AF2">
        <w:rPr>
          <w:i/>
          <w:iCs/>
        </w:rPr>
        <w:t>ϵ</w:t>
      </w:r>
      <w:r w:rsidR="00A651E3">
        <w:rPr>
          <w:rFonts w:cs="宋体" w:hint="eastAsia"/>
          <w:kern w:val="0"/>
          <w:szCs w:val="21"/>
        </w:rPr>
        <w:t>满足高斯分布，但</w:t>
      </w:r>
      <w:r w:rsidRPr="00454A97">
        <w:rPr>
          <w:rFonts w:cs="宋体" w:hint="eastAsia"/>
          <w:kern w:val="0"/>
          <w:szCs w:val="21"/>
        </w:rPr>
        <w:t>在传播中可以理解为常数，避免采样问题，预测结果为一个目标在某一时刻的多次预测</w:t>
      </w:r>
      <w:r w:rsidR="00A651E3">
        <w:rPr>
          <w:rFonts w:cs="宋体" w:hint="eastAsia"/>
          <w:kern w:val="0"/>
          <w:szCs w:val="21"/>
        </w:rPr>
        <w:t>，并</w:t>
      </w:r>
      <w:r w:rsidRPr="00454A97">
        <w:rPr>
          <w:rFonts w:cs="宋体" w:hint="eastAsia"/>
          <w:kern w:val="0"/>
          <w:szCs w:val="21"/>
        </w:rPr>
        <w:t>按随机变量釆样的原理拟合高斯分布，按照似然进行排序。对于噪声的处理，</w:t>
      </w:r>
      <w:r w:rsidRPr="00454A97">
        <w:rPr>
          <w:rFonts w:cs="宋体" w:hint="eastAsia"/>
          <w:kern w:val="0"/>
          <w:szCs w:val="21"/>
        </w:rPr>
        <w:t>Yang</w:t>
      </w:r>
      <w:r w:rsidR="005D4361">
        <w:rPr>
          <w:rFonts w:cs="宋体" w:hint="eastAsia"/>
          <w:kern w:val="0"/>
          <w:szCs w:val="21"/>
        </w:rPr>
        <w:t>等</w:t>
      </w:r>
      <w:r w:rsidR="00372502" w:rsidRPr="00CD5809">
        <w:rPr>
          <w:vertAlign w:val="superscript"/>
        </w:rPr>
        <w:t>[</w:t>
      </w:r>
      <w:r w:rsidR="002F41E8">
        <w:rPr>
          <w:vertAlign w:val="superscript"/>
        </w:rPr>
        <w:t>36</w:t>
      </w:r>
      <w:r w:rsidR="00372502" w:rsidRPr="00CD5809">
        <w:rPr>
          <w:vertAlign w:val="superscript"/>
        </w:rPr>
        <w:t>]</w:t>
      </w:r>
      <w:r w:rsidRPr="00454A97">
        <w:rPr>
          <w:rFonts w:cs="宋体" w:hint="eastAsia"/>
          <w:kern w:val="0"/>
          <w:szCs w:val="21"/>
        </w:rPr>
        <w:t>也采用了这种方法。</w:t>
      </w:r>
    </w:p>
    <w:p w14:paraId="788BA68D" w14:textId="06819894" w:rsidR="00A651E3" w:rsidRDefault="005D4361" w:rsidP="001D57A2">
      <w:pPr>
        <w:spacing w:line="360" w:lineRule="auto"/>
        <w:ind w:firstLineChars="200" w:firstLine="420"/>
        <w:rPr>
          <w:rFonts w:cs="宋体"/>
          <w:kern w:val="0"/>
          <w:szCs w:val="21"/>
        </w:rPr>
      </w:pPr>
      <w:r w:rsidRPr="00113268">
        <w:rPr>
          <w:rFonts w:hint="eastAsia"/>
        </w:rPr>
        <w:t>L</w:t>
      </w:r>
      <w:r>
        <w:t>iang</w:t>
      </w:r>
      <w:r>
        <w:rPr>
          <w:rFonts w:cs="宋体" w:hint="eastAsia"/>
          <w:kern w:val="0"/>
          <w:szCs w:val="21"/>
        </w:rPr>
        <w:t>等</w:t>
      </w:r>
      <w:r w:rsidR="00372502" w:rsidRPr="00CD5809">
        <w:rPr>
          <w:vertAlign w:val="superscript"/>
        </w:rPr>
        <w:t>[</w:t>
      </w:r>
      <w:r w:rsidR="002F41E8">
        <w:rPr>
          <w:vertAlign w:val="superscript"/>
        </w:rPr>
        <w:t>37</w:t>
      </w:r>
      <w:r w:rsidR="00372502" w:rsidRPr="00CD5809">
        <w:rPr>
          <w:vertAlign w:val="superscript"/>
        </w:rPr>
        <w:t>]</w:t>
      </w:r>
      <w:r w:rsidR="00A651E3" w:rsidRPr="00A651E3">
        <w:rPr>
          <w:rFonts w:cs="宋体" w:hint="eastAsia"/>
          <w:kern w:val="0"/>
          <w:szCs w:val="21"/>
        </w:rPr>
        <w:t>同样使用</w:t>
      </w:r>
      <w:r w:rsidR="00A651E3" w:rsidRPr="00A651E3">
        <w:rPr>
          <w:rFonts w:cs="宋体" w:hint="eastAsia"/>
          <w:kern w:val="0"/>
          <w:szCs w:val="21"/>
        </w:rPr>
        <w:t>LSTM</w:t>
      </w:r>
      <w:r w:rsidR="00A651E3" w:rsidRPr="00A651E3">
        <w:rPr>
          <w:rFonts w:cs="宋体" w:hint="eastAsia"/>
          <w:kern w:val="0"/>
          <w:szCs w:val="21"/>
        </w:rPr>
        <w:t>来接收历史信息并预测</w:t>
      </w:r>
      <w:ins w:id="237" w:author="Admin" w:date="2021-01-13T20:45:00Z">
        <w:r w:rsidR="006843DC">
          <w:rPr>
            <w:rFonts w:cs="宋体" w:hint="eastAsia"/>
            <w:color w:val="000000" w:themeColor="text1"/>
            <w:kern w:val="0"/>
            <w:szCs w:val="21"/>
          </w:rPr>
          <w:t>智能体</w:t>
        </w:r>
      </w:ins>
      <w:del w:id="238" w:author="Admin" w:date="2021-01-13T20:45:00Z">
        <w:r w:rsidR="00A651E3" w:rsidRPr="00A651E3" w:rsidDel="006843DC">
          <w:rPr>
            <w:rFonts w:cs="宋体" w:hint="eastAsia"/>
            <w:kern w:val="0"/>
            <w:szCs w:val="21"/>
          </w:rPr>
          <w:delText>行人</w:delText>
        </w:r>
      </w:del>
      <w:r w:rsidR="00A651E3" w:rsidRPr="00A651E3">
        <w:rPr>
          <w:rFonts w:cs="宋体" w:hint="eastAsia"/>
          <w:kern w:val="0"/>
          <w:szCs w:val="21"/>
        </w:rPr>
        <w:t>的未来轨迹。不同于其他算法的地方在于，这个模型不仅接收</w:t>
      </w:r>
      <w:ins w:id="239" w:author="Admin" w:date="2021-01-13T20:45:00Z">
        <w:r w:rsidR="006843DC">
          <w:rPr>
            <w:rFonts w:cs="宋体" w:hint="eastAsia"/>
            <w:color w:val="000000" w:themeColor="text1"/>
            <w:kern w:val="0"/>
            <w:szCs w:val="21"/>
          </w:rPr>
          <w:t>智能体</w:t>
        </w:r>
      </w:ins>
      <w:del w:id="240" w:author="Admin" w:date="2021-01-13T20:45:00Z">
        <w:r w:rsidR="00A651E3" w:rsidRPr="00A651E3" w:rsidDel="006843DC">
          <w:rPr>
            <w:rFonts w:cs="宋体" w:hint="eastAsia"/>
            <w:kern w:val="0"/>
            <w:szCs w:val="21"/>
          </w:rPr>
          <w:delText>行人</w:delText>
        </w:r>
      </w:del>
      <w:r w:rsidR="00A651E3" w:rsidRPr="00A651E3">
        <w:rPr>
          <w:rFonts w:cs="宋体" w:hint="eastAsia"/>
          <w:kern w:val="0"/>
          <w:szCs w:val="21"/>
        </w:rPr>
        <w:t>的历史位置，轨迹信息，同时也提取</w:t>
      </w:r>
      <w:ins w:id="241" w:author="Admin" w:date="2021-01-13T20:45:00Z">
        <w:r w:rsidR="006843DC">
          <w:rPr>
            <w:rFonts w:cs="宋体" w:hint="eastAsia"/>
            <w:color w:val="000000" w:themeColor="text1"/>
            <w:kern w:val="0"/>
            <w:szCs w:val="21"/>
          </w:rPr>
          <w:t>智能体</w:t>
        </w:r>
      </w:ins>
      <w:del w:id="242" w:author="Admin" w:date="2021-01-13T20:45:00Z">
        <w:r w:rsidR="00A651E3" w:rsidRPr="00A651E3" w:rsidDel="006843DC">
          <w:rPr>
            <w:rFonts w:cs="宋体" w:hint="eastAsia"/>
            <w:kern w:val="0"/>
            <w:szCs w:val="21"/>
          </w:rPr>
          <w:delText>行人</w:delText>
        </w:r>
      </w:del>
      <w:r w:rsidR="00A651E3" w:rsidRPr="00A651E3">
        <w:rPr>
          <w:rFonts w:cs="宋体" w:hint="eastAsia"/>
          <w:kern w:val="0"/>
          <w:szCs w:val="21"/>
        </w:rPr>
        <w:t>外观、</w:t>
      </w:r>
      <w:del w:id="243" w:author="Admin" w:date="2021-01-13T20:46:00Z">
        <w:r w:rsidR="00A651E3" w:rsidRPr="00A651E3" w:rsidDel="006843DC">
          <w:rPr>
            <w:rFonts w:cs="宋体" w:hint="eastAsia"/>
            <w:kern w:val="0"/>
            <w:szCs w:val="21"/>
          </w:rPr>
          <w:delText>人体骨架、</w:delText>
        </w:r>
      </w:del>
      <w:r w:rsidR="00A651E3" w:rsidRPr="00A651E3">
        <w:rPr>
          <w:rFonts w:cs="宋体" w:hint="eastAsia"/>
          <w:kern w:val="0"/>
          <w:szCs w:val="21"/>
        </w:rPr>
        <w:t>周围场景布局以及周围</w:t>
      </w:r>
      <w:ins w:id="244" w:author="Admin" w:date="2021-01-13T20:46:00Z">
        <w:r w:rsidR="006843DC">
          <w:rPr>
            <w:rFonts w:cs="宋体" w:hint="eastAsia"/>
            <w:color w:val="000000" w:themeColor="text1"/>
            <w:kern w:val="0"/>
            <w:szCs w:val="21"/>
          </w:rPr>
          <w:t>智能体</w:t>
        </w:r>
      </w:ins>
      <w:del w:id="245" w:author="Admin" w:date="2021-01-13T20:46:00Z">
        <w:r w:rsidR="00A651E3" w:rsidRPr="00A651E3" w:rsidDel="006843DC">
          <w:rPr>
            <w:rFonts w:cs="宋体" w:hint="eastAsia"/>
            <w:kern w:val="0"/>
            <w:szCs w:val="21"/>
          </w:rPr>
          <w:delText>行人</w:delText>
        </w:r>
      </w:del>
      <w:r w:rsidR="00A651E3">
        <w:rPr>
          <w:rFonts w:cs="宋体" w:hint="eastAsia"/>
          <w:kern w:val="0"/>
          <w:szCs w:val="21"/>
        </w:rPr>
        <w:t>的</w:t>
      </w:r>
      <w:r w:rsidR="00A651E3" w:rsidRPr="00A651E3">
        <w:rPr>
          <w:rFonts w:cs="宋体" w:hint="eastAsia"/>
          <w:kern w:val="0"/>
          <w:szCs w:val="21"/>
        </w:rPr>
        <w:t>位置关系，通过增加输入信息提升预测性能。除了预测具体的轨迹，算法还会做粗粒度预测（决策预测），输出</w:t>
      </w:r>
      <w:ins w:id="246" w:author="Admin" w:date="2021-01-13T20:46:00Z">
        <w:r w:rsidR="006843DC">
          <w:rPr>
            <w:rFonts w:cs="宋体" w:hint="eastAsia"/>
            <w:color w:val="000000" w:themeColor="text1"/>
            <w:kern w:val="0"/>
            <w:szCs w:val="21"/>
          </w:rPr>
          <w:t>智能体</w:t>
        </w:r>
      </w:ins>
      <w:del w:id="247" w:author="Admin" w:date="2021-01-13T20:46:00Z">
        <w:r w:rsidR="00A651E3" w:rsidRPr="00A651E3" w:rsidDel="006843DC">
          <w:rPr>
            <w:rFonts w:cs="宋体" w:hint="eastAsia"/>
            <w:kern w:val="0"/>
            <w:szCs w:val="21"/>
          </w:rPr>
          <w:delText>行人</w:delText>
        </w:r>
      </w:del>
      <w:r w:rsidR="00A651E3" w:rsidRPr="00A651E3">
        <w:rPr>
          <w:rFonts w:cs="宋体" w:hint="eastAsia"/>
          <w:kern w:val="0"/>
          <w:szCs w:val="21"/>
        </w:rPr>
        <w:t>未来时刻可能所在的区域。自此基于深度学习方法的轨迹预测算法，开始往多任务以及模块化方向发展。而</w:t>
      </w:r>
      <w:r w:rsidRPr="00C17DED">
        <w:t>S</w:t>
      </w:r>
      <w:r>
        <w:t>un</w:t>
      </w:r>
      <w:r>
        <w:rPr>
          <w:rFonts w:cs="宋体" w:hint="eastAsia"/>
          <w:kern w:val="0"/>
          <w:szCs w:val="21"/>
        </w:rPr>
        <w:t>等</w:t>
      </w:r>
      <w:r w:rsidR="00372502" w:rsidRPr="00CD5809">
        <w:rPr>
          <w:vertAlign w:val="superscript"/>
        </w:rPr>
        <w:t>[</w:t>
      </w:r>
      <w:r w:rsidR="002F41E8">
        <w:rPr>
          <w:vertAlign w:val="superscript"/>
        </w:rPr>
        <w:t>38</w:t>
      </w:r>
      <w:r w:rsidR="00372502" w:rsidRPr="00CD5809">
        <w:rPr>
          <w:vertAlign w:val="superscript"/>
        </w:rPr>
        <w:t>]</w:t>
      </w:r>
      <w:r w:rsidR="00A651E3" w:rsidRPr="00A651E3">
        <w:rPr>
          <w:rFonts w:cs="宋体" w:hint="eastAsia"/>
          <w:kern w:val="0"/>
          <w:szCs w:val="21"/>
        </w:rPr>
        <w:t>将轨迹预测问题视为分类和回归问题的结合体，模型预测不同意图的多个终点并基于这些终点生成不同的候选轨迹，为减少模型预测轨迹的搜索空</w:t>
      </w:r>
      <w:r w:rsidR="00111BA8">
        <w:rPr>
          <w:rFonts w:cs="宋体" w:hint="eastAsia"/>
          <w:kern w:val="0"/>
          <w:szCs w:val="21"/>
        </w:rPr>
        <w:t>间，将轨迹建模为三次曲线，通过生成曲线簇来生成候选轨迹集合，并</w:t>
      </w:r>
      <w:r w:rsidR="00A651E3" w:rsidRPr="00A651E3">
        <w:rPr>
          <w:rFonts w:cs="宋体" w:hint="eastAsia"/>
          <w:kern w:val="0"/>
          <w:szCs w:val="21"/>
        </w:rPr>
        <w:t>对候选轨迹进行分类和回归运算，分类模块对每个候选轨迹进行二分类，回归模块对候选轨迹进行修正得到更加精准的预测结果。</w:t>
      </w:r>
      <w:ins w:id="248" w:author="Admin" w:date="2021-01-27T17:34:00Z">
        <w:r w:rsidR="009702A2">
          <w:t>HUANG</w:t>
        </w:r>
      </w:ins>
      <w:ins w:id="249" w:author="Admin" w:date="2021-01-27T16:26:00Z">
        <w:r w:rsidR="00675B8A">
          <w:rPr>
            <w:rFonts w:cs="宋体" w:hint="eastAsia"/>
            <w:kern w:val="0"/>
            <w:szCs w:val="21"/>
          </w:rPr>
          <w:t>等</w:t>
        </w:r>
      </w:ins>
      <w:ins w:id="250" w:author="Admin" w:date="2021-01-27T17:26:00Z">
        <w:r w:rsidR="00004E25" w:rsidRPr="00CD5809">
          <w:rPr>
            <w:vertAlign w:val="superscript"/>
          </w:rPr>
          <w:t>[</w:t>
        </w:r>
        <w:r w:rsidR="00004E25">
          <w:rPr>
            <w:vertAlign w:val="superscript"/>
          </w:rPr>
          <w:t>62</w:t>
        </w:r>
        <w:r w:rsidR="00004E25" w:rsidRPr="00CD5809">
          <w:rPr>
            <w:vertAlign w:val="superscript"/>
          </w:rPr>
          <w:t>]</w:t>
        </w:r>
      </w:ins>
      <w:ins w:id="251" w:author="Admin" w:date="2021-01-27T16:26:00Z">
        <w:r w:rsidR="00675B8A" w:rsidRPr="00013874">
          <w:rPr>
            <w:rFonts w:cs="宋体" w:hint="eastAsia"/>
            <w:kern w:val="0"/>
            <w:szCs w:val="21"/>
          </w:rPr>
          <w:t>将潜在语义层纳入轨迹生成，提出了一个</w:t>
        </w:r>
        <w:r w:rsidR="00675B8A">
          <w:rPr>
            <w:rFonts w:cs="宋体" w:hint="eastAsia"/>
            <w:kern w:val="0"/>
            <w:szCs w:val="21"/>
          </w:rPr>
          <w:t>能够生成</w:t>
        </w:r>
        <w:r w:rsidR="00675B8A" w:rsidRPr="00013874">
          <w:rPr>
            <w:rFonts w:cs="宋体" w:hint="eastAsia"/>
            <w:kern w:val="0"/>
            <w:szCs w:val="21"/>
          </w:rPr>
          <w:t>既准确又多样化</w:t>
        </w:r>
        <w:r w:rsidR="00675B8A">
          <w:rPr>
            <w:rFonts w:cs="宋体" w:hint="eastAsia"/>
            <w:kern w:val="0"/>
            <w:szCs w:val="21"/>
          </w:rPr>
          <w:t>轨迹</w:t>
        </w:r>
        <w:r w:rsidR="00675B8A" w:rsidRPr="00013874">
          <w:rPr>
            <w:rFonts w:cs="宋体" w:hint="eastAsia"/>
            <w:kern w:val="0"/>
            <w:szCs w:val="21"/>
          </w:rPr>
          <w:t>的模型</w:t>
        </w:r>
        <w:r w:rsidR="00675B8A">
          <w:rPr>
            <w:rFonts w:cs="宋体" w:hint="eastAsia"/>
            <w:kern w:val="0"/>
            <w:szCs w:val="21"/>
          </w:rPr>
          <w:t>。其中，</w:t>
        </w:r>
        <w:r w:rsidR="00675B8A" w:rsidRPr="00013874">
          <w:rPr>
            <w:rFonts w:cs="宋体" w:hint="eastAsia"/>
            <w:kern w:val="0"/>
            <w:szCs w:val="21"/>
          </w:rPr>
          <w:t>轨迹生成器获取目标车辆过去的轨迹，车道中心线图和噪声样本，用来生成未来轨迹的样本。鉴别器识别所生成的轨迹是否真实。</w:t>
        </w:r>
        <w:r w:rsidR="00675B8A">
          <w:rPr>
            <w:rFonts w:cs="宋体" w:hint="eastAsia"/>
            <w:kern w:val="0"/>
            <w:szCs w:val="21"/>
          </w:rPr>
          <w:t>模型</w:t>
        </w:r>
        <w:r w:rsidR="00675B8A" w:rsidRPr="00013874">
          <w:rPr>
            <w:rFonts w:cs="宋体" w:hint="eastAsia"/>
            <w:kern w:val="0"/>
            <w:szCs w:val="21"/>
          </w:rPr>
          <w:t>除了生成器和鉴别</w:t>
        </w:r>
        <w:r w:rsidR="00675B8A">
          <w:rPr>
            <w:rFonts w:cs="宋体" w:hint="eastAsia"/>
            <w:kern w:val="0"/>
            <w:szCs w:val="21"/>
          </w:rPr>
          <w:t>网络</w:t>
        </w:r>
        <w:r w:rsidR="00675B8A" w:rsidRPr="00013874">
          <w:rPr>
            <w:rFonts w:cs="宋体" w:hint="eastAsia"/>
            <w:kern w:val="0"/>
            <w:szCs w:val="21"/>
          </w:rPr>
          <w:t>，还有轨迹语义的监督部分</w:t>
        </w:r>
        <w:r w:rsidR="00675B8A">
          <w:rPr>
            <w:rFonts w:cs="宋体" w:hint="eastAsia"/>
            <w:kern w:val="0"/>
            <w:szCs w:val="21"/>
          </w:rPr>
          <w:t>，以实现对轨迹更精确的预测。</w:t>
        </w:r>
      </w:ins>
    </w:p>
    <w:p w14:paraId="38A03F52" w14:textId="18D790FC" w:rsidR="009827D9" w:rsidRPr="00392B42" w:rsidRDefault="009827D9" w:rsidP="001D57A2">
      <w:pPr>
        <w:spacing w:line="360" w:lineRule="auto"/>
        <w:ind w:firstLineChars="200" w:firstLine="420"/>
        <w:rPr>
          <w:rFonts w:cs="宋体"/>
          <w:color w:val="000000" w:themeColor="text1"/>
          <w:kern w:val="0"/>
          <w:szCs w:val="21"/>
        </w:rPr>
      </w:pPr>
      <w:r w:rsidRPr="00392B42">
        <w:rPr>
          <w:rFonts w:cs="宋体"/>
          <w:color w:val="000000" w:themeColor="text1"/>
          <w:kern w:val="0"/>
          <w:szCs w:val="21"/>
        </w:rPr>
        <w:t>总而言之</w:t>
      </w:r>
      <w:r w:rsidR="0063370F" w:rsidRPr="00392B42">
        <w:rPr>
          <w:rFonts w:cs="宋体"/>
          <w:color w:val="000000" w:themeColor="text1"/>
          <w:kern w:val="0"/>
          <w:szCs w:val="21"/>
        </w:rPr>
        <w:t>，基于生成式网络架构的预测方法</w:t>
      </w:r>
      <w:r w:rsidR="00864D9A" w:rsidRPr="00392B42">
        <w:rPr>
          <w:rFonts w:cs="宋体"/>
          <w:color w:val="000000" w:themeColor="text1"/>
          <w:kern w:val="0"/>
          <w:szCs w:val="21"/>
        </w:rPr>
        <w:t>在进行</w:t>
      </w:r>
      <w:ins w:id="252" w:author="Admin" w:date="2021-01-13T20:46:00Z">
        <w:r w:rsidR="006843DC">
          <w:rPr>
            <w:rFonts w:cs="宋体" w:hint="eastAsia"/>
            <w:color w:val="000000" w:themeColor="text1"/>
            <w:kern w:val="0"/>
            <w:szCs w:val="21"/>
          </w:rPr>
          <w:t>智能体</w:t>
        </w:r>
      </w:ins>
      <w:del w:id="253" w:author="Admin" w:date="2021-01-13T20:46:00Z">
        <w:r w:rsidR="00864D9A" w:rsidRPr="00392B42" w:rsidDel="006843DC">
          <w:rPr>
            <w:rFonts w:cs="宋体"/>
            <w:color w:val="000000" w:themeColor="text1"/>
            <w:kern w:val="0"/>
            <w:szCs w:val="21"/>
          </w:rPr>
          <w:delText>行人</w:delText>
        </w:r>
      </w:del>
      <w:r w:rsidR="00864D9A" w:rsidRPr="00392B42">
        <w:rPr>
          <w:rFonts w:cs="宋体"/>
          <w:color w:val="000000" w:themeColor="text1"/>
          <w:kern w:val="0"/>
          <w:szCs w:val="21"/>
        </w:rPr>
        <w:t>轨迹预测时能保证较高精度的轨迹，提升了模型的预测</w:t>
      </w:r>
      <w:r w:rsidR="006D1993">
        <w:rPr>
          <w:rFonts w:cs="宋体"/>
          <w:color w:val="000000" w:themeColor="text1"/>
          <w:kern w:val="0"/>
          <w:szCs w:val="21"/>
        </w:rPr>
        <w:t>速度，并大大关注了预测轨迹在社会规则上的规范性，使复杂模型地建立</w:t>
      </w:r>
      <w:r w:rsidR="00864D9A" w:rsidRPr="00392B42">
        <w:rPr>
          <w:rFonts w:cs="宋体"/>
          <w:color w:val="000000" w:themeColor="text1"/>
          <w:kern w:val="0"/>
          <w:szCs w:val="21"/>
        </w:rPr>
        <w:t>更为合理有效。</w:t>
      </w:r>
    </w:p>
    <w:p w14:paraId="0DA28BEA" w14:textId="3897B008" w:rsidR="00111BA8" w:rsidRPr="001D57A2" w:rsidRDefault="00111BA8" w:rsidP="00111BA8">
      <w:pPr>
        <w:rPr>
          <w:bCs/>
        </w:rPr>
      </w:pPr>
      <w:r>
        <w:rPr>
          <w:b/>
          <w:bCs/>
        </w:rPr>
        <w:t>3</w:t>
      </w:r>
      <w:r>
        <w:rPr>
          <w:rFonts w:hint="eastAsia"/>
          <w:b/>
          <w:bCs/>
        </w:rPr>
        <w:t>.</w:t>
      </w:r>
      <w:r>
        <w:rPr>
          <w:b/>
          <w:bCs/>
        </w:rPr>
        <w:t>2.2</w:t>
      </w:r>
      <w:r>
        <w:rPr>
          <w:rFonts w:hint="eastAsia"/>
          <w:b/>
          <w:bCs/>
        </w:rPr>
        <w:t xml:space="preserve"> </w:t>
      </w:r>
      <w:r w:rsidRPr="001D57A2">
        <w:rPr>
          <w:rFonts w:hint="eastAsia"/>
          <w:bCs/>
        </w:rPr>
        <w:t xml:space="preserve"> </w:t>
      </w:r>
      <w:r w:rsidRPr="009F08C0">
        <w:rPr>
          <w:rFonts w:hint="eastAsia"/>
          <w:b/>
          <w:bCs/>
          <w:sz w:val="18"/>
          <w:szCs w:val="18"/>
        </w:rPr>
        <w:t>基于图网络的预测方法</w:t>
      </w:r>
    </w:p>
    <w:p w14:paraId="348FADA4" w14:textId="14403E9D" w:rsidR="00585E1E" w:rsidRDefault="004A2F0B" w:rsidP="004A2F0B">
      <w:pPr>
        <w:spacing w:line="360" w:lineRule="auto"/>
        <w:ind w:firstLineChars="200" w:firstLine="420"/>
        <w:rPr>
          <w:rFonts w:cs="宋体"/>
          <w:kern w:val="0"/>
          <w:szCs w:val="21"/>
        </w:rPr>
      </w:pPr>
      <w:r w:rsidRPr="004A2F0B">
        <w:rPr>
          <w:rFonts w:cs="宋体" w:hint="eastAsia"/>
          <w:kern w:val="0"/>
          <w:szCs w:val="21"/>
        </w:rPr>
        <w:t>图卷积神经网络（</w:t>
      </w:r>
      <w:r w:rsidRPr="004A2F0B">
        <w:rPr>
          <w:rFonts w:cs="宋体" w:hint="eastAsia"/>
          <w:kern w:val="0"/>
          <w:szCs w:val="21"/>
        </w:rPr>
        <w:t>Graph Convolutional Network,</w:t>
      </w:r>
      <w:r>
        <w:rPr>
          <w:rFonts w:cs="宋体"/>
          <w:kern w:val="0"/>
          <w:szCs w:val="21"/>
        </w:rPr>
        <w:t xml:space="preserve"> </w:t>
      </w:r>
      <w:r w:rsidRPr="004A2F0B">
        <w:rPr>
          <w:rFonts w:cs="宋体" w:hint="eastAsia"/>
          <w:kern w:val="0"/>
          <w:szCs w:val="21"/>
        </w:rPr>
        <w:t>GCN</w:t>
      </w:r>
      <w:r w:rsidRPr="004A2F0B">
        <w:rPr>
          <w:rFonts w:cs="宋体" w:hint="eastAsia"/>
          <w:kern w:val="0"/>
          <w:szCs w:val="21"/>
        </w:rPr>
        <w:t>）的综述文献</w:t>
      </w:r>
      <w:r w:rsidRPr="00DB06AE">
        <w:t>[</w:t>
      </w:r>
      <w:r w:rsidR="002F41E8">
        <w:t>39</w:t>
      </w:r>
      <w:r w:rsidR="00372502">
        <w:rPr>
          <w:rFonts w:hint="eastAsia"/>
        </w:rPr>
        <w:t>,</w:t>
      </w:r>
      <w:r w:rsidR="00372502">
        <w:t xml:space="preserve"> </w:t>
      </w:r>
      <w:r w:rsidR="00372502">
        <w:rPr>
          <w:rFonts w:hint="eastAsia"/>
        </w:rPr>
        <w:t>4</w:t>
      </w:r>
      <w:r w:rsidR="002F41E8">
        <w:t>0</w:t>
      </w:r>
      <w:r w:rsidRPr="00DB06AE">
        <w:t>]</w:t>
      </w:r>
      <w:r w:rsidRPr="004A2F0B">
        <w:rPr>
          <w:rFonts w:cs="宋体" w:hint="eastAsia"/>
          <w:kern w:val="0"/>
          <w:szCs w:val="21"/>
        </w:rPr>
        <w:t>介绍了</w:t>
      </w:r>
      <w:r w:rsidRPr="004A2F0B">
        <w:rPr>
          <w:rFonts w:cs="宋体" w:hint="eastAsia"/>
          <w:kern w:val="0"/>
          <w:szCs w:val="21"/>
        </w:rPr>
        <w:t>GCN</w:t>
      </w:r>
      <w:r w:rsidRPr="004A2F0B">
        <w:rPr>
          <w:rFonts w:cs="宋体" w:hint="eastAsia"/>
          <w:kern w:val="0"/>
          <w:szCs w:val="21"/>
        </w:rPr>
        <w:t>网络的研究现状，将卷积神经网络（</w:t>
      </w:r>
      <w:r>
        <w:rPr>
          <w:rFonts w:cs="宋体" w:hint="eastAsia"/>
          <w:kern w:val="0"/>
          <w:szCs w:val="21"/>
        </w:rPr>
        <w:t xml:space="preserve">Convolutional </w:t>
      </w:r>
      <w:r>
        <w:rPr>
          <w:rFonts w:cs="宋体"/>
          <w:kern w:val="0"/>
          <w:szCs w:val="21"/>
        </w:rPr>
        <w:t>N</w:t>
      </w:r>
      <w:r>
        <w:rPr>
          <w:rFonts w:cs="宋体" w:hint="eastAsia"/>
          <w:kern w:val="0"/>
          <w:szCs w:val="21"/>
        </w:rPr>
        <w:t xml:space="preserve">eural </w:t>
      </w:r>
      <w:r>
        <w:rPr>
          <w:rFonts w:cs="宋体"/>
          <w:kern w:val="0"/>
          <w:szCs w:val="21"/>
        </w:rPr>
        <w:t>N</w:t>
      </w:r>
      <w:r w:rsidRPr="004A2F0B">
        <w:rPr>
          <w:rFonts w:cs="宋体" w:hint="eastAsia"/>
          <w:kern w:val="0"/>
          <w:szCs w:val="21"/>
        </w:rPr>
        <w:t>etworks,</w:t>
      </w:r>
      <w:r>
        <w:rPr>
          <w:rFonts w:cs="宋体"/>
          <w:kern w:val="0"/>
          <w:szCs w:val="21"/>
        </w:rPr>
        <w:t xml:space="preserve"> </w:t>
      </w:r>
      <w:r w:rsidRPr="004A2F0B">
        <w:rPr>
          <w:rFonts w:cs="宋体" w:hint="eastAsia"/>
          <w:kern w:val="0"/>
          <w:szCs w:val="21"/>
        </w:rPr>
        <w:t>CNN</w:t>
      </w:r>
      <w:r w:rsidRPr="004A2F0B">
        <w:rPr>
          <w:rFonts w:cs="宋体" w:hint="eastAsia"/>
          <w:kern w:val="0"/>
          <w:szCs w:val="21"/>
        </w:rPr>
        <w:t>）的概念扩展到图中，图上定义的卷积运算将目标节点属性与其相邻节点属性的加权聚合</w:t>
      </w:r>
      <w:r w:rsidR="00372502" w:rsidRPr="00CD5809">
        <w:rPr>
          <w:vertAlign w:val="superscript"/>
        </w:rPr>
        <w:t>[</w:t>
      </w:r>
      <w:r w:rsidR="002F41E8">
        <w:rPr>
          <w:vertAlign w:val="superscript"/>
        </w:rPr>
        <w:t>41</w:t>
      </w:r>
      <w:r w:rsidR="00372502" w:rsidRPr="00CD5809">
        <w:rPr>
          <w:vertAlign w:val="superscript"/>
        </w:rPr>
        <w:t>]</w:t>
      </w:r>
      <w:r w:rsidRPr="004A2F0B">
        <w:rPr>
          <w:rFonts w:cs="宋体" w:hint="eastAsia"/>
          <w:kern w:val="0"/>
          <w:szCs w:val="21"/>
        </w:rPr>
        <w:t>。</w:t>
      </w:r>
      <w:r w:rsidRPr="004A2F0B">
        <w:rPr>
          <w:rFonts w:cs="宋体" w:hint="eastAsia"/>
          <w:kern w:val="0"/>
          <w:szCs w:val="21"/>
        </w:rPr>
        <w:t>GCN</w:t>
      </w:r>
      <w:r w:rsidRPr="004A2F0B">
        <w:rPr>
          <w:rFonts w:cs="宋体" w:hint="eastAsia"/>
          <w:kern w:val="0"/>
          <w:szCs w:val="21"/>
        </w:rPr>
        <w:t>总体与</w:t>
      </w:r>
      <w:r w:rsidRPr="004A2F0B">
        <w:rPr>
          <w:rFonts w:cs="宋体" w:hint="eastAsia"/>
          <w:kern w:val="0"/>
          <w:szCs w:val="21"/>
        </w:rPr>
        <w:t>CNN</w:t>
      </w:r>
      <w:r w:rsidRPr="004A2F0B">
        <w:rPr>
          <w:rFonts w:cs="宋体" w:hint="eastAsia"/>
          <w:kern w:val="0"/>
          <w:szCs w:val="21"/>
        </w:rPr>
        <w:t>相似，但是在图上进行卷积操作需要对图的邻接矩阵进行相关的定义和计算。文献</w:t>
      </w:r>
      <w:r w:rsidRPr="00DB06AE">
        <w:t>[</w:t>
      </w:r>
      <w:r w:rsidR="002F41E8">
        <w:t>29</w:t>
      </w:r>
      <w:r>
        <w:rPr>
          <w:rFonts w:hint="eastAsia"/>
        </w:rPr>
        <w:t>,</w:t>
      </w:r>
      <w:r>
        <w:t xml:space="preserve"> </w:t>
      </w:r>
      <w:r w:rsidR="002F41E8">
        <w:t>42</w:t>
      </w:r>
      <w:r>
        <w:rPr>
          <w:rFonts w:hint="eastAsia"/>
        </w:rPr>
        <w:t>,</w:t>
      </w:r>
      <w:r w:rsidR="002F41E8">
        <w:t xml:space="preserve"> 43, 44</w:t>
      </w:r>
      <w:r w:rsidRPr="00DB06AE">
        <w:t>]</w:t>
      </w:r>
      <w:r w:rsidRPr="004A2F0B">
        <w:rPr>
          <w:rFonts w:cs="宋体" w:hint="eastAsia"/>
          <w:kern w:val="0"/>
          <w:szCs w:val="21"/>
        </w:rPr>
        <w:t>将</w:t>
      </w:r>
      <w:r w:rsidRPr="004A2F0B">
        <w:rPr>
          <w:rFonts w:cs="宋体" w:hint="eastAsia"/>
          <w:kern w:val="0"/>
          <w:szCs w:val="21"/>
        </w:rPr>
        <w:t>GCN</w:t>
      </w:r>
      <w:r w:rsidRPr="004A2F0B">
        <w:rPr>
          <w:rFonts w:cs="宋体" w:hint="eastAsia"/>
          <w:kern w:val="0"/>
          <w:szCs w:val="21"/>
        </w:rPr>
        <w:t>扩展到其他应用，例如矩阵完成和变分自动编码器。</w:t>
      </w:r>
    </w:p>
    <w:p w14:paraId="79FFAA99" w14:textId="6FC3B491" w:rsidR="004A2F0B" w:rsidRDefault="004A2F0B" w:rsidP="004A2F0B">
      <w:pPr>
        <w:spacing w:line="360" w:lineRule="auto"/>
        <w:ind w:firstLineChars="200" w:firstLine="420"/>
        <w:rPr>
          <w:rFonts w:cs="宋体"/>
          <w:kern w:val="0"/>
          <w:szCs w:val="21"/>
        </w:rPr>
      </w:pPr>
      <w:r w:rsidRPr="004A2F0B">
        <w:rPr>
          <w:rFonts w:cs="宋体" w:hint="eastAsia"/>
          <w:kern w:val="0"/>
          <w:szCs w:val="21"/>
        </w:rPr>
        <w:lastRenderedPageBreak/>
        <w:t>Gupta</w:t>
      </w:r>
      <w:r>
        <w:rPr>
          <w:rFonts w:cs="宋体" w:hint="eastAsia"/>
          <w:kern w:val="0"/>
          <w:szCs w:val="21"/>
        </w:rPr>
        <w:t>等</w:t>
      </w:r>
      <w:r w:rsidR="00372502" w:rsidRPr="00CD5809">
        <w:rPr>
          <w:vertAlign w:val="superscript"/>
        </w:rPr>
        <w:t>[</w:t>
      </w:r>
      <w:r w:rsidR="002B6B84">
        <w:rPr>
          <w:vertAlign w:val="superscript"/>
        </w:rPr>
        <w:t>30</w:t>
      </w:r>
      <w:r w:rsidR="00372502" w:rsidRPr="00CD5809">
        <w:rPr>
          <w:vertAlign w:val="superscript"/>
        </w:rPr>
        <w:t>]</w:t>
      </w:r>
      <w:r w:rsidRPr="004A2F0B">
        <w:rPr>
          <w:rFonts w:cs="宋体" w:hint="eastAsia"/>
          <w:kern w:val="0"/>
          <w:szCs w:val="21"/>
        </w:rPr>
        <w:t>和</w:t>
      </w:r>
      <w:r w:rsidRPr="004A2F0B">
        <w:rPr>
          <w:rFonts w:cs="宋体" w:hint="eastAsia"/>
          <w:kern w:val="0"/>
          <w:szCs w:val="21"/>
        </w:rPr>
        <w:t>Sadeghian</w:t>
      </w:r>
      <w:r w:rsidRPr="004A2F0B">
        <w:rPr>
          <w:rFonts w:cs="宋体" w:hint="eastAsia"/>
          <w:kern w:val="0"/>
          <w:szCs w:val="21"/>
        </w:rPr>
        <w:t>等</w:t>
      </w:r>
      <w:r w:rsidR="00372502" w:rsidRPr="00CD5809">
        <w:rPr>
          <w:vertAlign w:val="superscript"/>
        </w:rPr>
        <w:t>[</w:t>
      </w:r>
      <w:r w:rsidR="002B6B84">
        <w:rPr>
          <w:vertAlign w:val="superscript"/>
        </w:rPr>
        <w:t>33</w:t>
      </w:r>
      <w:r w:rsidR="00372502" w:rsidRPr="00CD5809">
        <w:rPr>
          <w:vertAlign w:val="superscript"/>
        </w:rPr>
        <w:t>]</w:t>
      </w:r>
      <w:r w:rsidRPr="004A2F0B">
        <w:rPr>
          <w:rFonts w:cs="宋体" w:hint="eastAsia"/>
          <w:kern w:val="0"/>
          <w:szCs w:val="21"/>
        </w:rPr>
        <w:t>利用具有交互机制的</w:t>
      </w:r>
      <w:r w:rsidRPr="004A2F0B">
        <w:rPr>
          <w:rFonts w:cs="宋体" w:hint="eastAsia"/>
          <w:kern w:val="0"/>
          <w:szCs w:val="21"/>
        </w:rPr>
        <w:t>GAN</w:t>
      </w:r>
      <w:r w:rsidR="00AB3063">
        <w:rPr>
          <w:rFonts w:cs="宋体" w:hint="eastAsia"/>
          <w:kern w:val="0"/>
          <w:szCs w:val="21"/>
        </w:rPr>
        <w:t>或变分编码器来考虑场景中所有个体。但是</w:t>
      </w:r>
      <w:r w:rsidRPr="004A2F0B">
        <w:rPr>
          <w:rFonts w:cs="宋体" w:hint="eastAsia"/>
          <w:kern w:val="0"/>
          <w:szCs w:val="21"/>
        </w:rPr>
        <w:t>这两种模型都无法学习人类行为的真正多模态分布，而是学习具有高方差的单一行为模式。此外，两种模型都受到他们学习社交行为的建模方式的限制</w:t>
      </w:r>
      <w:r w:rsidR="00D809A7">
        <w:rPr>
          <w:rFonts w:cs="宋体" w:hint="eastAsia"/>
          <w:kern w:val="0"/>
          <w:szCs w:val="21"/>
        </w:rPr>
        <w:t>，</w:t>
      </w:r>
      <w:r w:rsidR="002216B3">
        <w:rPr>
          <w:rFonts w:cs="宋体" w:hint="eastAsia"/>
          <w:kern w:val="0"/>
          <w:szCs w:val="21"/>
        </w:rPr>
        <w:t>尽管</w:t>
      </w:r>
      <w:r w:rsidR="001E3D65">
        <w:rPr>
          <w:rFonts w:cs="宋体" w:hint="eastAsia"/>
          <w:kern w:val="0"/>
          <w:szCs w:val="21"/>
        </w:rPr>
        <w:t>前者通过对场景中的所有</w:t>
      </w:r>
      <w:ins w:id="254" w:author="Admin" w:date="2021-01-13T20:46:00Z">
        <w:r w:rsidR="006843DC">
          <w:rPr>
            <w:rFonts w:cs="宋体" w:hint="eastAsia"/>
            <w:color w:val="000000" w:themeColor="text1"/>
            <w:kern w:val="0"/>
            <w:szCs w:val="21"/>
          </w:rPr>
          <w:t>智能体</w:t>
        </w:r>
      </w:ins>
      <w:del w:id="255" w:author="Admin" w:date="2021-01-13T20:46:00Z">
        <w:r w:rsidR="001E3D65" w:rsidDel="006843DC">
          <w:rPr>
            <w:rFonts w:cs="宋体" w:hint="eastAsia"/>
            <w:kern w:val="0"/>
            <w:szCs w:val="21"/>
          </w:rPr>
          <w:delText>行人</w:delText>
        </w:r>
      </w:del>
      <w:r w:rsidR="001E3D65">
        <w:rPr>
          <w:rFonts w:cs="宋体" w:hint="eastAsia"/>
          <w:kern w:val="0"/>
          <w:szCs w:val="21"/>
        </w:rPr>
        <w:t>使用相同的社交矢量来提取信息，</w:t>
      </w:r>
      <w:r w:rsidR="002216B3">
        <w:rPr>
          <w:rFonts w:cs="宋体" w:hint="eastAsia"/>
          <w:kern w:val="0"/>
          <w:szCs w:val="21"/>
        </w:rPr>
        <w:t>但</w:t>
      </w:r>
      <w:r w:rsidR="009F08C0">
        <w:rPr>
          <w:rFonts w:cs="宋体" w:hint="eastAsia"/>
          <w:kern w:val="0"/>
          <w:szCs w:val="21"/>
        </w:rPr>
        <w:t>后者需要手动定义</w:t>
      </w:r>
      <w:r w:rsidRPr="004A2F0B">
        <w:rPr>
          <w:rFonts w:cs="宋体" w:hint="eastAsia"/>
          <w:kern w:val="0"/>
          <w:szCs w:val="21"/>
        </w:rPr>
        <w:t>排序操作，操作复杂且实时性较差。在轨迹预测问题中，可以将</w:t>
      </w:r>
      <w:ins w:id="256" w:author="Admin" w:date="2021-01-13T20:46:00Z">
        <w:r w:rsidR="006843DC">
          <w:rPr>
            <w:rFonts w:cs="宋体" w:hint="eastAsia"/>
            <w:color w:val="000000" w:themeColor="text1"/>
            <w:kern w:val="0"/>
            <w:szCs w:val="21"/>
          </w:rPr>
          <w:t>智能体</w:t>
        </w:r>
      </w:ins>
      <w:del w:id="257" w:author="Admin" w:date="2021-01-13T20:46:00Z">
        <w:r w:rsidRPr="004A2F0B" w:rsidDel="006843DC">
          <w:rPr>
            <w:rFonts w:cs="宋体" w:hint="eastAsia"/>
            <w:kern w:val="0"/>
            <w:szCs w:val="21"/>
          </w:rPr>
          <w:delText>行人</w:delText>
        </w:r>
      </w:del>
      <w:r w:rsidRPr="004A2F0B">
        <w:rPr>
          <w:rFonts w:cs="宋体" w:hint="eastAsia"/>
          <w:kern w:val="0"/>
          <w:szCs w:val="21"/>
        </w:rPr>
        <w:t>之间的交互表达为图形</w:t>
      </w:r>
      <w:r w:rsidR="00FC775C" w:rsidRPr="00CD5809">
        <w:rPr>
          <w:vertAlign w:val="superscript"/>
        </w:rPr>
        <w:t>[</w:t>
      </w:r>
      <w:r w:rsidR="002F41E8">
        <w:rPr>
          <w:vertAlign w:val="superscript"/>
        </w:rPr>
        <w:t>4</w:t>
      </w:r>
      <w:r w:rsidR="002B6B84">
        <w:rPr>
          <w:vertAlign w:val="superscript"/>
        </w:rPr>
        <w:t>5</w:t>
      </w:r>
      <w:r w:rsidR="00FC775C" w:rsidRPr="00CD5809">
        <w:rPr>
          <w:vertAlign w:val="superscript"/>
        </w:rPr>
        <w:t>]</w:t>
      </w:r>
      <w:r w:rsidRPr="004A2F0B">
        <w:rPr>
          <w:rFonts w:cs="宋体" w:hint="eastAsia"/>
          <w:kern w:val="0"/>
          <w:szCs w:val="21"/>
        </w:rPr>
        <w:t>，其中节点是指</w:t>
      </w:r>
      <w:ins w:id="258" w:author="Admin" w:date="2021-01-13T20:46:00Z">
        <w:r w:rsidR="006843DC">
          <w:rPr>
            <w:rFonts w:cs="宋体" w:hint="eastAsia"/>
            <w:color w:val="000000" w:themeColor="text1"/>
            <w:kern w:val="0"/>
            <w:szCs w:val="21"/>
          </w:rPr>
          <w:t>智能体</w:t>
        </w:r>
      </w:ins>
      <w:del w:id="259" w:author="Admin" w:date="2021-01-13T20:46:00Z">
        <w:r w:rsidRPr="004A2F0B" w:rsidDel="006843DC">
          <w:rPr>
            <w:rFonts w:cs="宋体" w:hint="eastAsia"/>
            <w:kern w:val="0"/>
            <w:szCs w:val="21"/>
          </w:rPr>
          <w:delText>行人</w:delText>
        </w:r>
      </w:del>
      <w:r w:rsidRPr="004A2F0B">
        <w:rPr>
          <w:rFonts w:cs="宋体" w:hint="eastAsia"/>
          <w:kern w:val="0"/>
          <w:szCs w:val="21"/>
        </w:rPr>
        <w:t>，而边缘代</w:t>
      </w:r>
      <w:r w:rsidR="002216B3">
        <w:rPr>
          <w:rFonts w:cs="宋体" w:hint="eastAsia"/>
          <w:kern w:val="0"/>
          <w:szCs w:val="21"/>
        </w:rPr>
        <w:t>表</w:t>
      </w:r>
      <w:ins w:id="260" w:author="Admin" w:date="2021-01-13T20:46:00Z">
        <w:r w:rsidR="006843DC">
          <w:rPr>
            <w:rFonts w:cs="宋体" w:hint="eastAsia"/>
            <w:color w:val="000000" w:themeColor="text1"/>
            <w:kern w:val="0"/>
            <w:szCs w:val="21"/>
          </w:rPr>
          <w:t>智能体</w:t>
        </w:r>
      </w:ins>
      <w:del w:id="261" w:author="Admin" w:date="2021-01-13T20:46:00Z">
        <w:r w:rsidR="002216B3" w:rsidDel="006843DC">
          <w:rPr>
            <w:rFonts w:cs="宋体" w:hint="eastAsia"/>
            <w:kern w:val="0"/>
            <w:szCs w:val="21"/>
          </w:rPr>
          <w:delText>行人</w:delText>
        </w:r>
      </w:del>
      <w:r w:rsidR="002216B3">
        <w:rPr>
          <w:rFonts w:cs="宋体" w:hint="eastAsia"/>
          <w:kern w:val="0"/>
          <w:szCs w:val="21"/>
        </w:rPr>
        <w:t>之间的互动；较高的边缘权重对应于更重要的交互。通过使图完全</w:t>
      </w:r>
      <w:r w:rsidRPr="004A2F0B">
        <w:rPr>
          <w:rFonts w:cs="宋体" w:hint="eastAsia"/>
          <w:kern w:val="0"/>
          <w:szCs w:val="21"/>
        </w:rPr>
        <w:t>连接，以高效的方式对人类之间的局</w:t>
      </w:r>
      <w:r w:rsidR="002216B3">
        <w:rPr>
          <w:rFonts w:cs="宋体" w:hint="eastAsia"/>
          <w:kern w:val="0"/>
          <w:szCs w:val="21"/>
        </w:rPr>
        <w:t>部和全局交互进行建模，而无需使用可能丢失重要特征的模型，如合并</w:t>
      </w:r>
      <w:r w:rsidRPr="004A2F0B">
        <w:rPr>
          <w:rFonts w:cs="宋体" w:hint="eastAsia"/>
          <w:kern w:val="0"/>
          <w:szCs w:val="21"/>
        </w:rPr>
        <w:t>或排序等。在文献</w:t>
      </w:r>
      <w:r w:rsidR="002216B3" w:rsidRPr="00AD775E">
        <w:t>[</w:t>
      </w:r>
      <w:r w:rsidR="002B6B84">
        <w:t>46</w:t>
      </w:r>
      <w:r w:rsidR="002216B3" w:rsidRPr="00AD775E">
        <w:t>]</w:t>
      </w:r>
      <w:r w:rsidRPr="004A2F0B">
        <w:rPr>
          <w:rFonts w:cs="宋体" w:hint="eastAsia"/>
          <w:kern w:val="0"/>
          <w:szCs w:val="21"/>
        </w:rPr>
        <w:t>中，</w:t>
      </w:r>
      <w:ins w:id="262" w:author="Admin" w:date="2021-01-13T20:46:00Z">
        <w:r w:rsidR="006843DC">
          <w:rPr>
            <w:rFonts w:cs="宋体" w:hint="eastAsia"/>
            <w:color w:val="000000" w:themeColor="text1"/>
            <w:kern w:val="0"/>
            <w:szCs w:val="21"/>
          </w:rPr>
          <w:t>智能体</w:t>
        </w:r>
      </w:ins>
      <w:del w:id="263" w:author="Admin" w:date="2021-01-13T20:46:00Z">
        <w:r w:rsidRPr="004A2F0B" w:rsidDel="006843DC">
          <w:rPr>
            <w:rFonts w:cs="宋体" w:hint="eastAsia"/>
            <w:kern w:val="0"/>
            <w:szCs w:val="21"/>
          </w:rPr>
          <w:delText>行人</w:delText>
        </w:r>
      </w:del>
      <w:r w:rsidRPr="004A2F0B">
        <w:rPr>
          <w:rFonts w:cs="宋体" w:hint="eastAsia"/>
          <w:kern w:val="0"/>
          <w:szCs w:val="21"/>
        </w:rPr>
        <w:t>集合被建模为时空图，其中边（时间和空间）与</w:t>
      </w:r>
      <w:r w:rsidRPr="004A2F0B">
        <w:rPr>
          <w:rFonts w:cs="宋体" w:hint="eastAsia"/>
          <w:kern w:val="0"/>
          <w:szCs w:val="21"/>
        </w:rPr>
        <w:t>RNN</w:t>
      </w:r>
      <w:r w:rsidR="002216B3">
        <w:rPr>
          <w:rFonts w:cs="宋体" w:hint="eastAsia"/>
          <w:kern w:val="0"/>
          <w:szCs w:val="21"/>
        </w:rPr>
        <w:t>相连，时间边捕捉单个</w:t>
      </w:r>
      <w:ins w:id="264" w:author="Admin" w:date="2021-01-13T20:46:00Z">
        <w:r w:rsidR="006843DC">
          <w:rPr>
            <w:rFonts w:cs="宋体" w:hint="eastAsia"/>
            <w:color w:val="000000" w:themeColor="text1"/>
            <w:kern w:val="0"/>
            <w:szCs w:val="21"/>
          </w:rPr>
          <w:t>智能体</w:t>
        </w:r>
      </w:ins>
      <w:del w:id="265" w:author="Admin" w:date="2021-01-13T20:46:00Z">
        <w:r w:rsidR="002216B3" w:rsidDel="006843DC">
          <w:rPr>
            <w:rFonts w:cs="宋体" w:hint="eastAsia"/>
            <w:kern w:val="0"/>
            <w:szCs w:val="21"/>
          </w:rPr>
          <w:delText>行人</w:delText>
        </w:r>
      </w:del>
      <w:r w:rsidR="002216B3">
        <w:rPr>
          <w:rFonts w:cs="宋体" w:hint="eastAsia"/>
          <w:kern w:val="0"/>
          <w:szCs w:val="21"/>
        </w:rPr>
        <w:t>的信息，空间边捕捉</w:t>
      </w:r>
      <w:ins w:id="266" w:author="Admin" w:date="2021-01-13T20:46:00Z">
        <w:r w:rsidR="006843DC">
          <w:rPr>
            <w:rFonts w:cs="宋体" w:hint="eastAsia"/>
            <w:color w:val="000000" w:themeColor="text1"/>
            <w:kern w:val="0"/>
            <w:szCs w:val="21"/>
          </w:rPr>
          <w:t>智能体</w:t>
        </w:r>
      </w:ins>
      <w:del w:id="267" w:author="Admin" w:date="2021-01-13T20:46:00Z">
        <w:r w:rsidR="002216B3" w:rsidDel="006843DC">
          <w:rPr>
            <w:rFonts w:cs="宋体" w:hint="eastAsia"/>
            <w:kern w:val="0"/>
            <w:szCs w:val="21"/>
          </w:rPr>
          <w:delText>行人</w:delText>
        </w:r>
      </w:del>
      <w:r w:rsidR="002216B3">
        <w:rPr>
          <w:rFonts w:cs="宋体" w:hint="eastAsia"/>
          <w:kern w:val="0"/>
          <w:szCs w:val="21"/>
        </w:rPr>
        <w:t>交互的信息，输出</w:t>
      </w:r>
      <w:r w:rsidRPr="004A2F0B">
        <w:rPr>
          <w:rFonts w:cs="宋体" w:hint="eastAsia"/>
          <w:kern w:val="0"/>
          <w:szCs w:val="21"/>
        </w:rPr>
        <w:t>采用双变量高斯分布，该方法能较好地对时空信息进行有效建模，但该方式计算较为复杂。</w:t>
      </w:r>
      <w:r w:rsidR="005D4361">
        <w:t>Haddad</w:t>
      </w:r>
      <w:r w:rsidR="005D4361">
        <w:rPr>
          <w:rFonts w:cs="宋体" w:hint="eastAsia"/>
          <w:kern w:val="0"/>
          <w:szCs w:val="21"/>
        </w:rPr>
        <w:t>等</w:t>
      </w:r>
      <w:r w:rsidR="00FC775C" w:rsidRPr="00CD5809">
        <w:rPr>
          <w:vertAlign w:val="superscript"/>
        </w:rPr>
        <w:t>[</w:t>
      </w:r>
      <w:r w:rsidR="002B6B84">
        <w:rPr>
          <w:vertAlign w:val="superscript"/>
        </w:rPr>
        <w:t>47</w:t>
      </w:r>
      <w:r w:rsidR="00FC775C" w:rsidRPr="00CD5809">
        <w:rPr>
          <w:vertAlign w:val="superscript"/>
        </w:rPr>
        <w:t>]</w:t>
      </w:r>
      <w:r w:rsidRPr="004A2F0B">
        <w:rPr>
          <w:rFonts w:cs="宋体" w:hint="eastAsia"/>
          <w:kern w:val="0"/>
          <w:szCs w:val="21"/>
        </w:rPr>
        <w:t>基于</w:t>
      </w:r>
      <w:r w:rsidRPr="004A2F0B">
        <w:rPr>
          <w:rFonts w:cs="宋体" w:hint="eastAsia"/>
          <w:kern w:val="0"/>
          <w:szCs w:val="21"/>
        </w:rPr>
        <w:t>LSTM</w:t>
      </w:r>
      <w:r w:rsidR="00FC7230">
        <w:rPr>
          <w:rFonts w:cs="宋体" w:hint="eastAsia"/>
          <w:kern w:val="0"/>
          <w:szCs w:val="21"/>
        </w:rPr>
        <w:t>神经网络提出新型的</w:t>
      </w:r>
      <w:r w:rsidR="0007015A">
        <w:rPr>
          <w:rFonts w:cs="宋体" w:hint="eastAsia"/>
          <w:kern w:val="0"/>
          <w:szCs w:val="21"/>
        </w:rPr>
        <w:t>Spatio-</w:t>
      </w:r>
      <w:r w:rsidR="00FC7230">
        <w:rPr>
          <w:rFonts w:cs="宋体" w:hint="eastAsia"/>
          <w:kern w:val="0"/>
          <w:szCs w:val="21"/>
        </w:rPr>
        <w:t xml:space="preserve">Temporal </w:t>
      </w:r>
      <w:r w:rsidR="00FC7230">
        <w:rPr>
          <w:rFonts w:cs="宋体"/>
          <w:kern w:val="0"/>
          <w:szCs w:val="21"/>
        </w:rPr>
        <w:t>G</w:t>
      </w:r>
      <w:r w:rsidRPr="004A2F0B">
        <w:rPr>
          <w:rFonts w:cs="宋体" w:hint="eastAsia"/>
          <w:kern w:val="0"/>
          <w:szCs w:val="21"/>
        </w:rPr>
        <w:t>raph</w:t>
      </w:r>
      <w:r w:rsidRPr="004A2F0B">
        <w:rPr>
          <w:rFonts w:cs="宋体" w:hint="eastAsia"/>
          <w:kern w:val="0"/>
          <w:szCs w:val="21"/>
        </w:rPr>
        <w:t>（时空图），旨在实现在拥挤的环境下，通过将</w:t>
      </w:r>
      <w:ins w:id="268" w:author="Admin" w:date="2021-01-13T20:46:00Z">
        <w:r w:rsidR="006843DC">
          <w:rPr>
            <w:rFonts w:cs="宋体" w:hint="eastAsia"/>
            <w:color w:val="000000" w:themeColor="text1"/>
            <w:kern w:val="0"/>
            <w:szCs w:val="21"/>
          </w:rPr>
          <w:t>智能体</w:t>
        </w:r>
      </w:ins>
      <w:del w:id="269" w:author="Admin" w:date="2021-01-13T20:46:00Z">
        <w:r w:rsidRPr="004A2F0B" w:rsidDel="006843DC">
          <w:rPr>
            <w:rFonts w:cs="宋体" w:hint="eastAsia"/>
            <w:kern w:val="0"/>
            <w:szCs w:val="21"/>
          </w:rPr>
          <w:delText>行人</w:delText>
        </w:r>
      </w:del>
      <w:r w:rsidRPr="004A2F0B">
        <w:rPr>
          <w:rFonts w:cs="宋体" w:hint="eastAsia"/>
          <w:kern w:val="0"/>
          <w:szCs w:val="21"/>
        </w:rPr>
        <w:t>-</w:t>
      </w:r>
      <w:ins w:id="270" w:author="Admin" w:date="2021-01-13T20:46:00Z">
        <w:r w:rsidR="006843DC">
          <w:rPr>
            <w:rFonts w:cs="宋体" w:hint="eastAsia"/>
            <w:color w:val="000000" w:themeColor="text1"/>
            <w:kern w:val="0"/>
            <w:szCs w:val="21"/>
          </w:rPr>
          <w:t>智能体</w:t>
        </w:r>
      </w:ins>
      <w:del w:id="271" w:author="Admin" w:date="2021-01-13T20:46:00Z">
        <w:r w:rsidR="00FC7230" w:rsidDel="006843DC">
          <w:rPr>
            <w:rFonts w:cs="宋体" w:hint="eastAsia"/>
            <w:kern w:val="0"/>
            <w:szCs w:val="21"/>
          </w:rPr>
          <w:delText>行人</w:delText>
        </w:r>
      </w:del>
      <w:r w:rsidR="00FC7230">
        <w:rPr>
          <w:rFonts w:cs="宋体" w:hint="eastAsia"/>
          <w:kern w:val="0"/>
          <w:szCs w:val="21"/>
        </w:rPr>
        <w:t>，</w:t>
      </w:r>
      <w:r w:rsidRPr="004A2F0B">
        <w:rPr>
          <w:rFonts w:cs="宋体" w:hint="eastAsia"/>
          <w:kern w:val="0"/>
          <w:szCs w:val="21"/>
        </w:rPr>
        <w:t>行人</w:t>
      </w:r>
      <w:r w:rsidRPr="004A2F0B">
        <w:rPr>
          <w:rFonts w:cs="宋体" w:hint="eastAsia"/>
          <w:kern w:val="0"/>
          <w:szCs w:val="21"/>
        </w:rPr>
        <w:t>-</w:t>
      </w:r>
      <w:r w:rsidRPr="004A2F0B">
        <w:rPr>
          <w:rFonts w:cs="宋体" w:hint="eastAsia"/>
          <w:kern w:val="0"/>
          <w:szCs w:val="21"/>
        </w:rPr>
        <w:t>静态物品两类交互纳入考虑，对</w:t>
      </w:r>
      <w:ins w:id="272" w:author="Admin" w:date="2021-01-13T20:46:00Z">
        <w:r w:rsidR="006843DC">
          <w:rPr>
            <w:rFonts w:cs="宋体" w:hint="eastAsia"/>
            <w:color w:val="000000" w:themeColor="text1"/>
            <w:kern w:val="0"/>
            <w:szCs w:val="21"/>
          </w:rPr>
          <w:t>智能体</w:t>
        </w:r>
      </w:ins>
      <w:del w:id="273" w:author="Admin" w:date="2021-01-13T20:46:00Z">
        <w:r w:rsidRPr="004A2F0B" w:rsidDel="006843DC">
          <w:rPr>
            <w:rFonts w:cs="宋体" w:hint="eastAsia"/>
            <w:kern w:val="0"/>
            <w:szCs w:val="21"/>
          </w:rPr>
          <w:delText>行人</w:delText>
        </w:r>
      </w:del>
      <w:r w:rsidRPr="004A2F0B">
        <w:rPr>
          <w:rFonts w:cs="宋体" w:hint="eastAsia"/>
          <w:kern w:val="0"/>
          <w:szCs w:val="21"/>
        </w:rPr>
        <w:t>的轨迹做出预测。</w:t>
      </w:r>
    </w:p>
    <w:p w14:paraId="4F07CF47" w14:textId="6678CCEB" w:rsidR="00FC7230" w:rsidRDefault="00FC7230" w:rsidP="006843DC">
      <w:pPr>
        <w:spacing w:line="360" w:lineRule="auto"/>
        <w:ind w:firstLineChars="200" w:firstLine="420"/>
        <w:rPr>
          <w:rFonts w:cs="宋体"/>
          <w:kern w:val="0"/>
          <w:szCs w:val="21"/>
        </w:rPr>
      </w:pPr>
      <w:r w:rsidRPr="00FC7230">
        <w:rPr>
          <w:rFonts w:cs="宋体" w:hint="eastAsia"/>
          <w:kern w:val="0"/>
          <w:szCs w:val="21"/>
        </w:rPr>
        <w:t>Vineet</w:t>
      </w:r>
      <w:r w:rsidRPr="00FC7230">
        <w:rPr>
          <w:rFonts w:cs="宋体" w:hint="eastAsia"/>
          <w:kern w:val="0"/>
          <w:szCs w:val="21"/>
        </w:rPr>
        <w:t>等</w:t>
      </w:r>
      <w:r w:rsidR="00FC775C" w:rsidRPr="00CD5809">
        <w:rPr>
          <w:vertAlign w:val="superscript"/>
        </w:rPr>
        <w:t>[</w:t>
      </w:r>
      <w:r w:rsidR="002B6B84">
        <w:rPr>
          <w:vertAlign w:val="superscript"/>
        </w:rPr>
        <w:t>34</w:t>
      </w:r>
      <w:r w:rsidR="00FC775C" w:rsidRPr="00CD5809">
        <w:rPr>
          <w:vertAlign w:val="superscript"/>
        </w:rPr>
        <w:t>]</w:t>
      </w:r>
      <w:r w:rsidRPr="00FC7230">
        <w:rPr>
          <w:rFonts w:cs="宋体" w:hint="eastAsia"/>
          <w:kern w:val="0"/>
          <w:szCs w:val="21"/>
        </w:rPr>
        <w:t>将图注意力（</w:t>
      </w:r>
      <w:r>
        <w:rPr>
          <w:rFonts w:cs="宋体" w:hint="eastAsia"/>
          <w:kern w:val="0"/>
          <w:szCs w:val="21"/>
        </w:rPr>
        <w:t xml:space="preserve">GAT, </w:t>
      </w:r>
      <w:r>
        <w:rPr>
          <w:rFonts w:cs="宋体"/>
          <w:kern w:val="0"/>
          <w:szCs w:val="21"/>
        </w:rPr>
        <w:t>G</w:t>
      </w:r>
      <w:r>
        <w:rPr>
          <w:rFonts w:cs="宋体" w:hint="eastAsia"/>
          <w:kern w:val="0"/>
          <w:szCs w:val="21"/>
        </w:rPr>
        <w:t xml:space="preserve">raph </w:t>
      </w:r>
      <w:r>
        <w:rPr>
          <w:rFonts w:cs="宋体"/>
          <w:kern w:val="0"/>
          <w:szCs w:val="21"/>
        </w:rPr>
        <w:t>A</w:t>
      </w:r>
      <w:r>
        <w:rPr>
          <w:rFonts w:cs="宋体" w:hint="eastAsia"/>
          <w:kern w:val="0"/>
          <w:szCs w:val="21"/>
        </w:rPr>
        <w:t xml:space="preserve">ttention </w:t>
      </w:r>
      <w:r>
        <w:rPr>
          <w:rFonts w:cs="宋体"/>
          <w:kern w:val="0"/>
          <w:szCs w:val="21"/>
        </w:rPr>
        <w:t>Network</w:t>
      </w:r>
      <w:r w:rsidRPr="00FC7230">
        <w:rPr>
          <w:rFonts w:cs="宋体" w:hint="eastAsia"/>
          <w:kern w:val="0"/>
          <w:szCs w:val="21"/>
        </w:rPr>
        <w:t>）网络</w:t>
      </w:r>
      <w:r w:rsidR="00FC775C" w:rsidRPr="00CD5809">
        <w:rPr>
          <w:vertAlign w:val="superscript"/>
        </w:rPr>
        <w:t>[</w:t>
      </w:r>
      <w:r w:rsidR="002B6B84">
        <w:rPr>
          <w:vertAlign w:val="superscript"/>
        </w:rPr>
        <w:t>13</w:t>
      </w:r>
      <w:r w:rsidR="00FC775C" w:rsidRPr="00CD5809">
        <w:rPr>
          <w:vertAlign w:val="superscript"/>
        </w:rPr>
        <w:t>]</w:t>
      </w:r>
      <w:r w:rsidRPr="00FC7230">
        <w:rPr>
          <w:rFonts w:cs="宋体" w:hint="eastAsia"/>
          <w:kern w:val="0"/>
          <w:szCs w:val="21"/>
        </w:rPr>
        <w:t>引入轨迹预测领域，</w:t>
      </w:r>
      <w:r w:rsidR="00FD4E38">
        <w:rPr>
          <w:rFonts w:cs="宋体" w:hint="eastAsia"/>
          <w:kern w:val="0"/>
          <w:szCs w:val="21"/>
        </w:rPr>
        <w:t>图注意力网络引入了注意力机制来实现更好的邻居聚合，通过处理模型编码的轨迹信息</w:t>
      </w:r>
      <w:r w:rsidRPr="00FC7230">
        <w:rPr>
          <w:rFonts w:cs="宋体" w:hint="eastAsia"/>
          <w:kern w:val="0"/>
          <w:szCs w:val="21"/>
        </w:rPr>
        <w:t>，从而增强轨迹预测的推理能力，</w:t>
      </w:r>
      <w:r w:rsidR="00FD4E38">
        <w:rPr>
          <w:rFonts w:cs="宋体" w:hint="eastAsia"/>
          <w:kern w:val="0"/>
          <w:szCs w:val="21"/>
        </w:rPr>
        <w:t>也赋予了模型一定的可解释性，</w:t>
      </w:r>
      <w:r w:rsidRPr="00FC7230">
        <w:rPr>
          <w:rFonts w:cs="宋体" w:hint="eastAsia"/>
          <w:kern w:val="0"/>
          <w:szCs w:val="21"/>
        </w:rPr>
        <w:t>图注意力网络允许在可以表示为图的任何类型的结构化数据上应用基于自我注意的架构。这些网络基于图卷积网络的先验而构建，允许模型隐式地为图中的节点分配不同的重要性</w:t>
      </w:r>
      <w:r>
        <w:rPr>
          <w:rFonts w:cs="宋体" w:hint="eastAsia"/>
          <w:kern w:val="0"/>
          <w:szCs w:val="21"/>
        </w:rPr>
        <w:t>。</w:t>
      </w:r>
      <w:r w:rsidR="005D4361" w:rsidRPr="0064047B">
        <w:t>M</w:t>
      </w:r>
      <w:r w:rsidR="005D4361">
        <w:t>ohamed</w:t>
      </w:r>
      <w:r w:rsidR="005D4361">
        <w:rPr>
          <w:rFonts w:cs="宋体" w:hint="eastAsia"/>
          <w:kern w:val="0"/>
          <w:szCs w:val="21"/>
        </w:rPr>
        <w:t>等</w:t>
      </w:r>
      <w:r w:rsidR="00551156" w:rsidRPr="00CD5809">
        <w:rPr>
          <w:vertAlign w:val="superscript"/>
        </w:rPr>
        <w:t>[</w:t>
      </w:r>
      <w:r w:rsidR="00551156">
        <w:rPr>
          <w:vertAlign w:val="superscript"/>
        </w:rPr>
        <w:t>48</w:t>
      </w:r>
      <w:r w:rsidR="00551156" w:rsidRPr="00CD5809">
        <w:rPr>
          <w:vertAlign w:val="superscript"/>
        </w:rPr>
        <w:t>]</w:t>
      </w:r>
      <w:r>
        <w:rPr>
          <w:rFonts w:cs="宋体" w:hint="eastAsia"/>
          <w:kern w:val="0"/>
          <w:szCs w:val="21"/>
        </w:rPr>
        <w:t>将</w:t>
      </w:r>
      <w:ins w:id="274" w:author="Admin" w:date="2021-01-13T20:47:00Z">
        <w:r w:rsidR="006843DC">
          <w:rPr>
            <w:rFonts w:cs="宋体" w:hint="eastAsia"/>
            <w:color w:val="000000" w:themeColor="text1"/>
            <w:kern w:val="0"/>
            <w:szCs w:val="21"/>
          </w:rPr>
          <w:t>智能体</w:t>
        </w:r>
      </w:ins>
      <w:del w:id="275" w:author="Admin" w:date="2021-01-13T20:47:00Z">
        <w:r w:rsidDel="006843DC">
          <w:rPr>
            <w:rFonts w:cs="宋体" w:hint="eastAsia"/>
            <w:kern w:val="0"/>
            <w:szCs w:val="21"/>
          </w:rPr>
          <w:delText>行人</w:delText>
        </w:r>
      </w:del>
      <w:r>
        <w:rPr>
          <w:rFonts w:cs="宋体" w:hint="eastAsia"/>
          <w:kern w:val="0"/>
          <w:szCs w:val="21"/>
        </w:rPr>
        <w:t>的轨迹建模为时空图以替换聚集层，</w:t>
      </w:r>
      <w:r w:rsidRPr="00FC7230">
        <w:rPr>
          <w:rFonts w:cs="宋体" w:hint="eastAsia"/>
          <w:kern w:val="0"/>
          <w:szCs w:val="21"/>
        </w:rPr>
        <w:t>设计了一个特定的加权邻接矩阵，其中核函数定量地测量了</w:t>
      </w:r>
      <w:ins w:id="276" w:author="Admin" w:date="2021-01-13T20:47:00Z">
        <w:r w:rsidR="006843DC">
          <w:rPr>
            <w:rFonts w:cs="宋体" w:hint="eastAsia"/>
            <w:color w:val="000000" w:themeColor="text1"/>
            <w:kern w:val="0"/>
            <w:szCs w:val="21"/>
          </w:rPr>
          <w:t>智能体</w:t>
        </w:r>
      </w:ins>
      <w:del w:id="277" w:author="Admin" w:date="2021-01-13T20:47:00Z">
        <w:r w:rsidRPr="00FC7230" w:rsidDel="006843DC">
          <w:rPr>
            <w:rFonts w:cs="宋体" w:hint="eastAsia"/>
            <w:kern w:val="0"/>
            <w:szCs w:val="21"/>
          </w:rPr>
          <w:delText>行人</w:delText>
        </w:r>
      </w:del>
      <w:r w:rsidRPr="00FC7230">
        <w:rPr>
          <w:rFonts w:cs="宋体" w:hint="eastAsia"/>
          <w:kern w:val="0"/>
          <w:szCs w:val="21"/>
        </w:rPr>
        <w:t>之间的影响，使用图卷积神经网终和时间卷积网络对</w:t>
      </w:r>
      <w:r>
        <w:rPr>
          <w:rFonts w:cs="宋体" w:hint="eastAsia"/>
          <w:kern w:val="0"/>
          <w:szCs w:val="21"/>
        </w:rPr>
        <w:t>时空图进行处理，解决递归神经网络训练时参数过多和效率低下的问题。</w:t>
      </w:r>
      <w:ins w:id="278" w:author="Admin" w:date="2021-01-27T17:33:00Z">
        <w:r w:rsidR="009702A2">
          <w:t>KHANDELWAL</w:t>
        </w:r>
      </w:ins>
      <w:ins w:id="279" w:author="Admin" w:date="2021-01-27T16:54:00Z">
        <w:r w:rsidR="0066721C">
          <w:rPr>
            <w:rFonts w:cs="宋体" w:hint="eastAsia"/>
            <w:kern w:val="0"/>
            <w:szCs w:val="21"/>
          </w:rPr>
          <w:t>等</w:t>
        </w:r>
        <w:r w:rsidR="0066721C" w:rsidRPr="00CD5809">
          <w:rPr>
            <w:vertAlign w:val="superscript"/>
          </w:rPr>
          <w:t>[</w:t>
        </w:r>
        <w:r w:rsidR="0066721C">
          <w:rPr>
            <w:vertAlign w:val="superscript"/>
          </w:rPr>
          <w:t>55</w:t>
        </w:r>
        <w:r w:rsidR="0066721C" w:rsidRPr="00CD5809">
          <w:rPr>
            <w:vertAlign w:val="superscript"/>
          </w:rPr>
          <w:t>]</w:t>
        </w:r>
      </w:ins>
      <w:ins w:id="280" w:author="Admin" w:date="2021-01-13T20:55:00Z">
        <w:r w:rsidR="006843DC" w:rsidRPr="006843DC">
          <w:rPr>
            <w:rFonts w:cs="宋体" w:hint="eastAsia"/>
            <w:kern w:val="0"/>
            <w:szCs w:val="21"/>
          </w:rPr>
          <w:t>提出了</w:t>
        </w:r>
        <w:r w:rsidR="006843DC" w:rsidRPr="006843DC">
          <w:rPr>
            <w:rFonts w:ascii="微软雅黑" w:eastAsia="微软雅黑" w:hAnsi="微软雅黑" w:cs="微软雅黑" w:hint="eastAsia"/>
            <w:kern w:val="0"/>
            <w:szCs w:val="21"/>
          </w:rPr>
          <w:t>⼀</w:t>
        </w:r>
        <w:r w:rsidR="006843DC" w:rsidRPr="006843DC">
          <w:rPr>
            <w:rFonts w:ascii="宋体" w:eastAsia="宋体" w:hAnsi="宋体" w:cs="宋体" w:hint="eastAsia"/>
            <w:kern w:val="0"/>
            <w:szCs w:val="21"/>
          </w:rPr>
          <w:t>种基于</w:t>
        </w:r>
        <w:r w:rsidR="006843DC" w:rsidRPr="006843DC">
          <w:rPr>
            <w:rFonts w:cs="宋体"/>
            <w:kern w:val="0"/>
            <w:szCs w:val="21"/>
          </w:rPr>
          <w:t>RNN</w:t>
        </w:r>
        <w:r w:rsidR="006843DC" w:rsidRPr="006843DC">
          <w:rPr>
            <w:rFonts w:cs="宋体" w:hint="eastAsia"/>
            <w:kern w:val="0"/>
            <w:szCs w:val="21"/>
          </w:rPr>
          <w:t>的能够感知上下</w:t>
        </w:r>
        <w:r w:rsidR="006843DC" w:rsidRPr="006843DC">
          <w:rPr>
            <w:rFonts w:ascii="微软雅黑" w:eastAsia="微软雅黑" w:hAnsi="微软雅黑" w:cs="微软雅黑" w:hint="eastAsia"/>
            <w:kern w:val="0"/>
            <w:szCs w:val="21"/>
          </w:rPr>
          <w:t>⽂</w:t>
        </w:r>
        <w:r w:rsidR="006843DC" w:rsidRPr="006843DC">
          <w:rPr>
            <w:rFonts w:ascii="宋体" w:eastAsia="宋体" w:hAnsi="宋体" w:cs="宋体" w:hint="eastAsia"/>
            <w:kern w:val="0"/>
            <w:szCs w:val="21"/>
          </w:rPr>
          <w:t>的多模</w:t>
        </w:r>
        <w:r w:rsidR="006843DC" w:rsidRPr="006843DC">
          <w:rPr>
            <w:rFonts w:ascii="微软雅黑" w:eastAsia="微软雅黑" w:hAnsi="微软雅黑" w:cs="微软雅黑" w:hint="eastAsia"/>
            <w:kern w:val="0"/>
            <w:szCs w:val="21"/>
          </w:rPr>
          <w:t>⾏</w:t>
        </w:r>
        <w:r w:rsidR="006843DC" w:rsidRPr="006843DC">
          <w:rPr>
            <w:rFonts w:ascii="宋体" w:eastAsia="宋体" w:hAnsi="宋体" w:cs="宋体" w:hint="eastAsia"/>
            <w:kern w:val="0"/>
            <w:szCs w:val="21"/>
          </w:rPr>
          <w:t>为预测</w:t>
        </w:r>
        <w:r w:rsidR="006843DC" w:rsidRPr="006843DC">
          <w:rPr>
            <w:rFonts w:ascii="微软雅黑" w:eastAsia="微软雅黑" w:hAnsi="微软雅黑" w:cs="微软雅黑" w:hint="eastAsia"/>
            <w:kern w:val="0"/>
            <w:szCs w:val="21"/>
          </w:rPr>
          <w:t>⽅</w:t>
        </w:r>
        <w:r w:rsidR="006843DC" w:rsidRPr="006843DC">
          <w:rPr>
            <w:rFonts w:ascii="宋体" w:eastAsia="宋体" w:hAnsi="宋体" w:cs="宋体" w:hint="eastAsia"/>
            <w:kern w:val="0"/>
            <w:szCs w:val="21"/>
          </w:rPr>
          <w:t>法。通过将</w:t>
        </w:r>
        <w:r w:rsidR="006843DC" w:rsidRPr="006843DC">
          <w:rPr>
            <w:rFonts w:ascii="微软雅黑" w:eastAsia="微软雅黑" w:hAnsi="微软雅黑" w:cs="微软雅黑" w:hint="eastAsia"/>
            <w:kern w:val="0"/>
            <w:szCs w:val="21"/>
          </w:rPr>
          <w:t>⻋</w:t>
        </w:r>
        <w:r w:rsidR="006843DC" w:rsidRPr="006843DC">
          <w:rPr>
            <w:rFonts w:ascii="宋体" w:eastAsia="宋体" w:hAnsi="宋体" w:cs="宋体" w:hint="eastAsia"/>
            <w:kern w:val="0"/>
            <w:szCs w:val="21"/>
          </w:rPr>
          <w:t>辆轨迹和由路</w:t>
        </w:r>
        <w:r w:rsidR="006843DC" w:rsidRPr="006843DC">
          <w:rPr>
            <w:rFonts w:ascii="微软雅黑" w:eastAsia="微软雅黑" w:hAnsi="微软雅黑" w:cs="微软雅黑" w:hint="eastAsia"/>
            <w:kern w:val="0"/>
            <w:szCs w:val="21"/>
          </w:rPr>
          <w:t>⽹</w:t>
        </w:r>
        <w:r w:rsidR="006843DC" w:rsidRPr="006843DC">
          <w:rPr>
            <w:rFonts w:ascii="宋体" w:eastAsia="宋体" w:hAnsi="宋体" w:cs="宋体" w:hint="eastAsia"/>
            <w:kern w:val="0"/>
            <w:szCs w:val="21"/>
          </w:rPr>
          <w:t>转换</w:t>
        </w:r>
        <w:r w:rsidR="006843DC" w:rsidRPr="006843DC">
          <w:rPr>
            <w:rFonts w:ascii="微软雅黑" w:eastAsia="微软雅黑" w:hAnsi="微软雅黑" w:cs="微软雅黑" w:hint="eastAsia"/>
            <w:kern w:val="0"/>
            <w:szCs w:val="21"/>
          </w:rPr>
          <w:t>⽽</w:t>
        </w:r>
        <w:r w:rsidR="006843DC" w:rsidRPr="006843DC">
          <w:rPr>
            <w:rFonts w:ascii="宋体" w:eastAsia="宋体" w:hAnsi="宋体" w:cs="宋体" w:hint="eastAsia"/>
            <w:kern w:val="0"/>
            <w:szCs w:val="21"/>
          </w:rPr>
          <w:t>来的</w:t>
        </w:r>
        <w:r w:rsidR="006843DC" w:rsidRPr="006843DC">
          <w:rPr>
            <w:rFonts w:cs="宋体" w:hint="eastAsia"/>
            <w:kern w:val="0"/>
            <w:szCs w:val="21"/>
          </w:rPr>
          <w:t>有向图输</w:t>
        </w:r>
        <w:r w:rsidR="006843DC" w:rsidRPr="006843DC">
          <w:rPr>
            <w:rFonts w:ascii="微软雅黑" w:eastAsia="微软雅黑" w:hAnsi="微软雅黑" w:cs="微软雅黑" w:hint="eastAsia"/>
            <w:kern w:val="0"/>
            <w:szCs w:val="21"/>
          </w:rPr>
          <w:t>⼊</w:t>
        </w:r>
        <w:r w:rsidR="006843DC" w:rsidRPr="006843DC">
          <w:rPr>
            <w:rFonts w:ascii="宋体" w:eastAsia="宋体" w:hAnsi="宋体" w:cs="宋体" w:hint="eastAsia"/>
            <w:kern w:val="0"/>
            <w:szCs w:val="21"/>
          </w:rPr>
          <w:t>模型，利</w:t>
        </w:r>
        <w:r w:rsidR="006843DC" w:rsidRPr="006843DC">
          <w:rPr>
            <w:rFonts w:ascii="微软雅黑" w:eastAsia="微软雅黑" w:hAnsi="微软雅黑" w:cs="微软雅黑" w:hint="eastAsia"/>
            <w:kern w:val="0"/>
            <w:szCs w:val="21"/>
          </w:rPr>
          <w:t>⽤</w:t>
        </w:r>
        <w:r w:rsidR="006843DC" w:rsidRPr="006843DC">
          <w:rPr>
            <w:rFonts w:ascii="宋体" w:eastAsia="宋体" w:hAnsi="宋体" w:cs="宋体" w:hint="eastAsia"/>
            <w:kern w:val="0"/>
            <w:szCs w:val="21"/>
          </w:rPr>
          <w:t>图注意</w:t>
        </w:r>
        <w:r w:rsidR="006843DC" w:rsidRPr="006843DC">
          <w:rPr>
            <w:rFonts w:ascii="微软雅黑" w:eastAsia="微软雅黑" w:hAnsi="微软雅黑" w:cs="微软雅黑" w:hint="eastAsia"/>
            <w:kern w:val="0"/>
            <w:szCs w:val="21"/>
          </w:rPr>
          <w:t>⼒</w:t>
        </w:r>
        <w:r w:rsidR="006843DC" w:rsidRPr="006843DC">
          <w:rPr>
            <w:rFonts w:ascii="宋体" w:eastAsia="宋体" w:hAnsi="宋体" w:cs="宋体" w:hint="eastAsia"/>
            <w:kern w:val="0"/>
            <w:szCs w:val="21"/>
          </w:rPr>
          <w:t>结合交互的上下</w:t>
        </w:r>
        <w:r w:rsidR="006843DC" w:rsidRPr="006843DC">
          <w:rPr>
            <w:rFonts w:ascii="微软雅黑" w:eastAsia="微软雅黑" w:hAnsi="微软雅黑" w:cs="微软雅黑" w:hint="eastAsia"/>
            <w:kern w:val="0"/>
            <w:szCs w:val="21"/>
          </w:rPr>
          <w:t>⽂</w:t>
        </w:r>
        <w:r w:rsidR="006843DC" w:rsidRPr="006843DC">
          <w:rPr>
            <w:rFonts w:ascii="宋体" w:eastAsia="宋体" w:hAnsi="宋体" w:cs="宋体" w:hint="eastAsia"/>
            <w:kern w:val="0"/>
            <w:szCs w:val="21"/>
          </w:rPr>
          <w:t>最终通过解码获得预测轨迹。</w:t>
        </w:r>
      </w:ins>
      <w:ins w:id="281" w:author="Admin" w:date="2021-01-27T17:33:00Z">
        <w:r w:rsidR="009702A2">
          <w:t>LIANG</w:t>
        </w:r>
      </w:ins>
      <w:ins w:id="282" w:author="Admin" w:date="2021-01-27T16:59:00Z">
        <w:r w:rsidR="0066721C">
          <w:rPr>
            <w:rFonts w:cs="宋体" w:hint="eastAsia"/>
            <w:kern w:val="0"/>
            <w:szCs w:val="21"/>
          </w:rPr>
          <w:t>等</w:t>
        </w:r>
        <w:r w:rsidR="0066721C" w:rsidRPr="00CD5809">
          <w:rPr>
            <w:vertAlign w:val="superscript"/>
          </w:rPr>
          <w:t>[</w:t>
        </w:r>
        <w:r w:rsidR="0066721C">
          <w:rPr>
            <w:vertAlign w:val="superscript"/>
          </w:rPr>
          <w:t>56</w:t>
        </w:r>
        <w:r w:rsidR="0066721C" w:rsidRPr="00CD5809">
          <w:rPr>
            <w:vertAlign w:val="superscript"/>
          </w:rPr>
          <w:t>]</w:t>
        </w:r>
      </w:ins>
      <w:ins w:id="283" w:author="Admin" w:date="2021-01-13T20:56:00Z">
        <w:r w:rsidR="006843DC" w:rsidRPr="006843DC">
          <w:rPr>
            <w:rFonts w:cs="宋体" w:hint="eastAsia"/>
            <w:kern w:val="0"/>
            <w:szCs w:val="21"/>
          </w:rPr>
          <w:t>提出</w:t>
        </w:r>
        <w:r w:rsidR="006843DC" w:rsidRPr="006843DC">
          <w:rPr>
            <w:rFonts w:ascii="微软雅黑" w:eastAsia="微软雅黑" w:hAnsi="微软雅黑" w:cs="微软雅黑" w:hint="eastAsia"/>
            <w:kern w:val="0"/>
            <w:szCs w:val="21"/>
          </w:rPr>
          <w:t>⼀</w:t>
        </w:r>
        <w:r w:rsidR="006843DC" w:rsidRPr="006843DC">
          <w:rPr>
            <w:rFonts w:ascii="宋体" w:eastAsia="宋体" w:hAnsi="宋体" w:cs="宋体" w:hint="eastAsia"/>
            <w:kern w:val="0"/>
            <w:szCs w:val="21"/>
          </w:rPr>
          <w:t>种同时融合智能体与智能体，智能体与</w:t>
        </w:r>
        <w:r w:rsidR="006843DC" w:rsidRPr="006843DC">
          <w:rPr>
            <w:rFonts w:ascii="微软雅黑" w:eastAsia="微软雅黑" w:hAnsi="微软雅黑" w:cs="微软雅黑" w:hint="eastAsia"/>
            <w:kern w:val="0"/>
            <w:szCs w:val="21"/>
          </w:rPr>
          <w:t>⻋</w:t>
        </w:r>
        <w:r w:rsidR="006843DC" w:rsidRPr="006843DC">
          <w:rPr>
            <w:rFonts w:ascii="宋体" w:eastAsia="宋体" w:hAnsi="宋体" w:cs="宋体" w:hint="eastAsia"/>
            <w:kern w:val="0"/>
            <w:szCs w:val="21"/>
          </w:rPr>
          <w:t>道，</w:t>
        </w:r>
        <w:r w:rsidR="006843DC" w:rsidRPr="006843DC">
          <w:rPr>
            <w:rFonts w:ascii="微软雅黑" w:eastAsia="微软雅黑" w:hAnsi="微软雅黑" w:cs="微软雅黑" w:hint="eastAsia"/>
            <w:kern w:val="0"/>
            <w:szCs w:val="21"/>
          </w:rPr>
          <w:t>⻋</w:t>
        </w:r>
        <w:r w:rsidR="006843DC" w:rsidRPr="006843DC">
          <w:rPr>
            <w:rFonts w:ascii="宋体" w:eastAsia="宋体" w:hAnsi="宋体" w:cs="宋体" w:hint="eastAsia"/>
            <w:kern w:val="0"/>
            <w:szCs w:val="21"/>
          </w:rPr>
          <w:t>道与</w:t>
        </w:r>
        <w:r w:rsidR="006843DC" w:rsidRPr="006843DC">
          <w:rPr>
            <w:rFonts w:ascii="微软雅黑" w:eastAsia="微软雅黑" w:hAnsi="微软雅黑" w:cs="微软雅黑" w:hint="eastAsia"/>
            <w:kern w:val="0"/>
            <w:szCs w:val="21"/>
          </w:rPr>
          <w:t>⻋</w:t>
        </w:r>
        <w:r w:rsidR="006843DC" w:rsidRPr="006843DC">
          <w:rPr>
            <w:rFonts w:ascii="宋体" w:eastAsia="宋体" w:hAnsi="宋体" w:cs="宋体" w:hint="eastAsia"/>
            <w:kern w:val="0"/>
            <w:szCs w:val="21"/>
          </w:rPr>
          <w:t>道，</w:t>
        </w:r>
        <w:r w:rsidR="006843DC" w:rsidRPr="006843DC">
          <w:rPr>
            <w:rFonts w:ascii="微软雅黑" w:eastAsia="微软雅黑" w:hAnsi="微软雅黑" w:cs="微软雅黑" w:hint="eastAsia"/>
            <w:kern w:val="0"/>
            <w:szCs w:val="21"/>
          </w:rPr>
          <w:t>⻋</w:t>
        </w:r>
        <w:r w:rsidR="006843DC" w:rsidRPr="006843DC">
          <w:rPr>
            <w:rFonts w:ascii="宋体" w:eastAsia="宋体" w:hAnsi="宋体" w:cs="宋体" w:hint="eastAsia"/>
            <w:kern w:val="0"/>
            <w:szCs w:val="21"/>
          </w:rPr>
          <w:t>道与智能体四种交互的模型。</w:t>
        </w:r>
        <w:r w:rsidR="006843DC" w:rsidRPr="006843DC">
          <w:rPr>
            <w:rFonts w:cs="宋体" w:hint="eastAsia"/>
            <w:kern w:val="0"/>
            <w:szCs w:val="21"/>
          </w:rPr>
          <w:t>其中对</w:t>
        </w:r>
        <w:r w:rsidR="006843DC" w:rsidRPr="006843DC">
          <w:rPr>
            <w:rFonts w:ascii="微软雅黑" w:eastAsia="微软雅黑" w:hAnsi="微软雅黑" w:cs="微软雅黑" w:hint="eastAsia"/>
            <w:kern w:val="0"/>
            <w:szCs w:val="21"/>
          </w:rPr>
          <w:t>⻋</w:t>
        </w:r>
        <w:r w:rsidR="006843DC" w:rsidRPr="006843DC">
          <w:rPr>
            <w:rFonts w:ascii="宋体" w:eastAsia="宋体" w:hAnsi="宋体" w:cs="宋体" w:hint="eastAsia"/>
            <w:kern w:val="0"/>
            <w:szCs w:val="21"/>
          </w:rPr>
          <w:t>道与</w:t>
        </w:r>
        <w:r w:rsidR="006843DC" w:rsidRPr="006843DC">
          <w:rPr>
            <w:rFonts w:ascii="微软雅黑" w:eastAsia="微软雅黑" w:hAnsi="微软雅黑" w:cs="微软雅黑" w:hint="eastAsia"/>
            <w:kern w:val="0"/>
            <w:szCs w:val="21"/>
          </w:rPr>
          <w:t>⻋</w:t>
        </w:r>
        <w:r w:rsidR="006843DC">
          <w:rPr>
            <w:rFonts w:ascii="宋体" w:eastAsia="宋体" w:hAnsi="宋体" w:cs="宋体" w:hint="eastAsia"/>
            <w:kern w:val="0"/>
            <w:szCs w:val="21"/>
          </w:rPr>
          <w:t>道，</w:t>
        </w:r>
        <w:r w:rsidR="006843DC" w:rsidRPr="006843DC">
          <w:rPr>
            <w:rFonts w:ascii="宋体" w:eastAsia="宋体" w:hAnsi="宋体" w:cs="宋体" w:hint="eastAsia"/>
            <w:kern w:val="0"/>
            <w:szCs w:val="21"/>
          </w:rPr>
          <w:t>不采</w:t>
        </w:r>
        <w:r w:rsidR="006843DC" w:rsidRPr="006843DC">
          <w:rPr>
            <w:rFonts w:ascii="微软雅黑" w:eastAsia="微软雅黑" w:hAnsi="微软雅黑" w:cs="微软雅黑" w:hint="eastAsia"/>
            <w:kern w:val="0"/>
            <w:szCs w:val="21"/>
          </w:rPr>
          <w:t>⽤</w:t>
        </w:r>
        <w:r w:rsidR="006843DC" w:rsidRPr="006843DC">
          <w:rPr>
            <w:rFonts w:ascii="宋体" w:eastAsia="宋体" w:hAnsi="宋体" w:cs="宋体" w:hint="eastAsia"/>
            <w:kern w:val="0"/>
            <w:szCs w:val="21"/>
          </w:rPr>
          <w:t>栅格化图像输</w:t>
        </w:r>
        <w:r w:rsidR="006843DC" w:rsidRPr="006843DC">
          <w:rPr>
            <w:rFonts w:ascii="微软雅黑" w:eastAsia="微软雅黑" w:hAnsi="微软雅黑" w:cs="微软雅黑" w:hint="eastAsia"/>
            <w:kern w:val="0"/>
            <w:szCs w:val="21"/>
          </w:rPr>
          <w:t>⼊</w:t>
        </w:r>
        <w:r w:rsidR="006843DC" w:rsidRPr="006843DC">
          <w:rPr>
            <w:rFonts w:ascii="宋体" w:eastAsia="宋体" w:hAnsi="宋体" w:cs="宋体" w:hint="eastAsia"/>
            <w:kern w:val="0"/>
            <w:szCs w:val="21"/>
          </w:rPr>
          <w:t>，</w:t>
        </w:r>
        <w:r w:rsidR="006843DC">
          <w:rPr>
            <w:rFonts w:ascii="宋体" w:eastAsia="宋体" w:hAnsi="宋体" w:cs="宋体" w:hint="eastAsia"/>
            <w:kern w:val="0"/>
            <w:szCs w:val="21"/>
          </w:rPr>
          <w:t>而是</w:t>
        </w:r>
        <w:r w:rsidR="006843DC" w:rsidRPr="006843DC">
          <w:rPr>
            <w:rFonts w:ascii="宋体" w:eastAsia="宋体" w:hAnsi="宋体" w:cs="宋体" w:hint="eastAsia"/>
            <w:kern w:val="0"/>
            <w:szCs w:val="21"/>
          </w:rPr>
          <w:t>根据路</w:t>
        </w:r>
        <w:r w:rsidR="006843DC" w:rsidRPr="006843DC">
          <w:rPr>
            <w:rFonts w:ascii="微软雅黑" w:eastAsia="微软雅黑" w:hAnsi="微软雅黑" w:cs="微软雅黑" w:hint="eastAsia"/>
            <w:kern w:val="0"/>
            <w:szCs w:val="21"/>
          </w:rPr>
          <w:t>⽹⽮</w:t>
        </w:r>
        <w:r w:rsidR="006843DC" w:rsidRPr="006843DC">
          <w:rPr>
            <w:rFonts w:ascii="宋体" w:eastAsia="宋体" w:hAnsi="宋体" w:cs="宋体" w:hint="eastAsia"/>
            <w:kern w:val="0"/>
            <w:szCs w:val="21"/>
          </w:rPr>
          <w:t>量图</w:t>
        </w:r>
        <w:r w:rsidR="006843DC" w:rsidRPr="006843DC">
          <w:rPr>
            <w:rFonts w:ascii="微软雅黑" w:eastAsia="微软雅黑" w:hAnsi="微软雅黑" w:cs="微软雅黑" w:hint="eastAsia"/>
            <w:kern w:val="0"/>
            <w:szCs w:val="21"/>
          </w:rPr>
          <w:t>⽣</w:t>
        </w:r>
        <w:r w:rsidR="006843DC" w:rsidRPr="006843DC">
          <w:rPr>
            <w:rFonts w:ascii="宋体" w:eastAsia="宋体" w:hAnsi="宋体" w:cs="宋体" w:hint="eastAsia"/>
            <w:kern w:val="0"/>
            <w:szCs w:val="21"/>
          </w:rPr>
          <w:t>成拓扑结构</w:t>
        </w:r>
        <w:r w:rsidR="006843DC" w:rsidRPr="006843DC">
          <w:rPr>
            <w:rFonts w:cs="宋体" w:hint="eastAsia"/>
            <w:kern w:val="0"/>
            <w:szCs w:val="21"/>
          </w:rPr>
          <w:t>，并提出</w:t>
        </w:r>
        <w:r w:rsidR="006843DC" w:rsidRPr="006843DC">
          <w:rPr>
            <w:rFonts w:ascii="微软雅黑" w:eastAsia="微软雅黑" w:hAnsi="微软雅黑" w:cs="微软雅黑" w:hint="eastAsia"/>
            <w:kern w:val="0"/>
            <w:szCs w:val="21"/>
          </w:rPr>
          <w:t>⼀</w:t>
        </w:r>
        <w:r w:rsidR="006843DC" w:rsidRPr="006843DC">
          <w:rPr>
            <w:rFonts w:ascii="宋体" w:eastAsia="宋体" w:hAnsi="宋体" w:cs="宋体" w:hint="eastAsia"/>
            <w:kern w:val="0"/>
            <w:szCs w:val="21"/>
          </w:rPr>
          <w:t>种新的图卷积</w:t>
        </w:r>
        <w:r w:rsidR="006843DC" w:rsidRPr="006843DC">
          <w:rPr>
            <w:rFonts w:ascii="微软雅黑" w:eastAsia="微软雅黑" w:hAnsi="微软雅黑" w:cs="微软雅黑" w:hint="eastAsia"/>
            <w:kern w:val="0"/>
            <w:szCs w:val="21"/>
          </w:rPr>
          <w:t>⽅</w:t>
        </w:r>
        <w:r w:rsidR="006843DC" w:rsidRPr="006843DC">
          <w:rPr>
            <w:rFonts w:ascii="宋体" w:eastAsia="宋体" w:hAnsi="宋体" w:cs="宋体" w:hint="eastAsia"/>
            <w:kern w:val="0"/>
            <w:szCs w:val="21"/>
          </w:rPr>
          <w:t>法（</w:t>
        </w:r>
        <w:r w:rsidR="006843DC" w:rsidRPr="006843DC">
          <w:rPr>
            <w:rFonts w:cs="宋体"/>
            <w:kern w:val="0"/>
            <w:szCs w:val="21"/>
          </w:rPr>
          <w:t>LaneGCN</w:t>
        </w:r>
        <w:r w:rsidR="006843DC" w:rsidRPr="006843DC">
          <w:rPr>
            <w:rFonts w:cs="宋体" w:hint="eastAsia"/>
            <w:kern w:val="0"/>
            <w:szCs w:val="21"/>
          </w:rPr>
          <w:t>），以体现</w:t>
        </w:r>
        <w:r w:rsidR="006843DC" w:rsidRPr="006843DC">
          <w:rPr>
            <w:rFonts w:ascii="微软雅黑" w:eastAsia="微软雅黑" w:hAnsi="微软雅黑" w:cs="微软雅黑" w:hint="eastAsia"/>
            <w:kern w:val="0"/>
            <w:szCs w:val="21"/>
          </w:rPr>
          <w:t>⻋</w:t>
        </w:r>
        <w:r w:rsidR="006843DC" w:rsidRPr="006843DC">
          <w:rPr>
            <w:rFonts w:ascii="宋体" w:eastAsia="宋体" w:hAnsi="宋体" w:cs="宋体" w:hint="eastAsia"/>
            <w:kern w:val="0"/>
            <w:szCs w:val="21"/>
          </w:rPr>
          <w:t>道的上下</w:t>
        </w:r>
        <w:r w:rsidR="006843DC" w:rsidRPr="006843DC">
          <w:rPr>
            <w:rFonts w:ascii="微软雅黑" w:eastAsia="微软雅黑" w:hAnsi="微软雅黑" w:cs="微软雅黑" w:hint="eastAsia"/>
            <w:kern w:val="0"/>
            <w:szCs w:val="21"/>
          </w:rPr>
          <w:t>⽂</w:t>
        </w:r>
        <w:r w:rsidR="006843DC" w:rsidRPr="006843DC">
          <w:rPr>
            <w:rFonts w:ascii="宋体" w:eastAsia="宋体" w:hAnsi="宋体" w:cs="宋体" w:hint="eastAsia"/>
            <w:kern w:val="0"/>
            <w:szCs w:val="21"/>
          </w:rPr>
          <w:t>关系。对输</w:t>
        </w:r>
        <w:r w:rsidR="006843DC" w:rsidRPr="006843DC">
          <w:rPr>
            <w:rFonts w:ascii="微软雅黑" w:eastAsia="微软雅黑" w:hAnsi="微软雅黑" w:cs="微软雅黑" w:hint="eastAsia"/>
            <w:kern w:val="0"/>
            <w:szCs w:val="21"/>
          </w:rPr>
          <w:t>⼊</w:t>
        </w:r>
        <w:r w:rsidR="006843DC" w:rsidRPr="006843DC">
          <w:rPr>
            <w:rFonts w:ascii="宋体" w:eastAsia="宋体" w:hAnsi="宋体" w:cs="宋体" w:hint="eastAsia"/>
            <w:kern w:val="0"/>
            <w:szCs w:val="21"/>
          </w:rPr>
          <w:t>的轨迹，则采</w:t>
        </w:r>
        <w:r w:rsidR="006843DC" w:rsidRPr="006843DC">
          <w:rPr>
            <w:rFonts w:ascii="微软雅黑" w:eastAsia="微软雅黑" w:hAnsi="微软雅黑" w:cs="微软雅黑" w:hint="eastAsia"/>
            <w:kern w:val="0"/>
            <w:szCs w:val="21"/>
          </w:rPr>
          <w:t>⽤</w:t>
        </w:r>
        <w:r w:rsidR="006843DC" w:rsidRPr="006843DC">
          <w:rPr>
            <w:rFonts w:cs="宋体"/>
            <w:kern w:val="0"/>
            <w:szCs w:val="21"/>
          </w:rPr>
          <w:t>1D</w:t>
        </w:r>
        <w:r w:rsidR="006843DC" w:rsidRPr="006843DC">
          <w:rPr>
            <w:rFonts w:cs="宋体" w:hint="eastAsia"/>
            <w:kern w:val="0"/>
            <w:szCs w:val="21"/>
          </w:rPr>
          <w:t>卷积来提取特征。之后通过注意</w:t>
        </w:r>
        <w:r w:rsidR="006843DC" w:rsidRPr="006843DC">
          <w:rPr>
            <w:rFonts w:ascii="微软雅黑" w:eastAsia="微软雅黑" w:hAnsi="微软雅黑" w:cs="微软雅黑" w:hint="eastAsia"/>
            <w:kern w:val="0"/>
            <w:szCs w:val="21"/>
          </w:rPr>
          <w:t>⼒</w:t>
        </w:r>
        <w:r w:rsidR="006843DC" w:rsidRPr="006843DC">
          <w:rPr>
            <w:rFonts w:ascii="宋体" w:eastAsia="宋体" w:hAnsi="宋体" w:cs="宋体" w:hint="eastAsia"/>
            <w:kern w:val="0"/>
            <w:szCs w:val="21"/>
          </w:rPr>
          <w:t>与</w:t>
        </w:r>
        <w:r w:rsidR="006843DC" w:rsidRPr="006843DC">
          <w:rPr>
            <w:rFonts w:cs="宋体"/>
            <w:kern w:val="0"/>
            <w:szCs w:val="21"/>
          </w:rPr>
          <w:t>LaneGCN</w:t>
        </w:r>
        <w:r w:rsidR="006843DC" w:rsidRPr="006843DC">
          <w:rPr>
            <w:rFonts w:cs="宋体" w:hint="eastAsia"/>
            <w:kern w:val="0"/>
            <w:szCs w:val="21"/>
          </w:rPr>
          <w:t>结合的</w:t>
        </w:r>
        <w:r w:rsidR="006843DC" w:rsidRPr="006843DC">
          <w:rPr>
            <w:rFonts w:ascii="微软雅黑" w:eastAsia="微软雅黑" w:hAnsi="微软雅黑" w:cs="微软雅黑" w:hint="eastAsia"/>
            <w:kern w:val="0"/>
            <w:szCs w:val="21"/>
          </w:rPr>
          <w:t>⽅</w:t>
        </w:r>
        <w:r w:rsidR="006843DC" w:rsidRPr="006843DC">
          <w:rPr>
            <w:rFonts w:ascii="宋体" w:eastAsia="宋体" w:hAnsi="宋体" w:cs="宋体" w:hint="eastAsia"/>
            <w:kern w:val="0"/>
            <w:szCs w:val="21"/>
          </w:rPr>
          <w:t>法，实现将上述四种关系融合，实现最终</w:t>
        </w:r>
        <w:r w:rsidR="006843DC" w:rsidRPr="006843DC">
          <w:rPr>
            <w:rFonts w:ascii="宋体" w:eastAsia="宋体" w:hAnsi="宋体" w:cs="宋体" w:hint="eastAsia"/>
            <w:kern w:val="0"/>
            <w:szCs w:val="21"/>
          </w:rPr>
          <w:lastRenderedPageBreak/>
          <w:t>的轨迹预测。</w:t>
        </w:r>
      </w:ins>
      <w:ins w:id="284" w:author="Admin" w:date="2021-01-27T17:30:00Z">
        <w:r w:rsidR="00004E25">
          <w:rPr>
            <w:rFonts w:ascii="宋体" w:eastAsia="宋体" w:hAnsi="宋体" w:cs="宋体" w:hint="eastAsia"/>
            <w:kern w:val="0"/>
            <w:szCs w:val="21"/>
          </w:rPr>
          <w:t>G</w:t>
        </w:r>
        <w:r w:rsidR="00004E25">
          <w:rPr>
            <w:rFonts w:ascii="宋体" w:eastAsia="宋体" w:hAnsi="宋体" w:cs="宋体"/>
            <w:kern w:val="0"/>
            <w:szCs w:val="21"/>
          </w:rPr>
          <w:t>AO</w:t>
        </w:r>
        <w:r w:rsidR="00004E25">
          <w:rPr>
            <w:rFonts w:ascii="宋体" w:eastAsia="宋体" w:hAnsi="宋体" w:cs="宋体" w:hint="eastAsia"/>
            <w:kern w:val="0"/>
            <w:szCs w:val="21"/>
          </w:rPr>
          <w:t>等</w:t>
        </w:r>
        <w:r w:rsidR="00004E25" w:rsidRPr="00CD5809">
          <w:rPr>
            <w:vertAlign w:val="superscript"/>
          </w:rPr>
          <w:t>[</w:t>
        </w:r>
      </w:ins>
      <w:ins w:id="285" w:author="Admin" w:date="2021-01-27T17:31:00Z">
        <w:r w:rsidR="00004E25">
          <w:rPr>
            <w:vertAlign w:val="superscript"/>
          </w:rPr>
          <w:t>63</w:t>
        </w:r>
      </w:ins>
      <w:ins w:id="286" w:author="Admin" w:date="2021-01-27T17:30:00Z">
        <w:r w:rsidR="00004E25" w:rsidRPr="00CD5809">
          <w:rPr>
            <w:vertAlign w:val="superscript"/>
          </w:rPr>
          <w:t>]</w:t>
        </w:r>
      </w:ins>
      <w:ins w:id="287" w:author="Admin" w:date="2021-01-27T17:31:00Z">
        <w:r w:rsidR="00004E25">
          <w:rPr>
            <w:rFonts w:ascii="宋体" w:eastAsia="宋体" w:hAnsi="宋体" w:cs="宋体" w:hint="eastAsia"/>
            <w:kern w:val="0"/>
            <w:szCs w:val="21"/>
          </w:rPr>
          <w:t>提出了</w:t>
        </w:r>
      </w:ins>
      <w:ins w:id="288" w:author="Admin" w:date="2021-01-27T17:30:00Z">
        <w:r w:rsidR="00004E25" w:rsidRPr="00004E25">
          <w:rPr>
            <w:rFonts w:ascii="宋体" w:eastAsia="宋体" w:hAnsi="宋体" w:cs="宋体" w:hint="eastAsia"/>
            <w:kern w:val="0"/>
            <w:szCs w:val="21"/>
          </w:rPr>
          <w:t xml:space="preserve"> VectorNet</w:t>
        </w:r>
      </w:ins>
      <w:ins w:id="289" w:author="Admin" w:date="2021-01-27T17:31:00Z">
        <w:r w:rsidR="00004E25">
          <w:rPr>
            <w:rFonts w:ascii="宋体" w:eastAsia="宋体" w:hAnsi="宋体" w:cs="宋体" w:hint="eastAsia"/>
            <w:kern w:val="0"/>
            <w:szCs w:val="21"/>
          </w:rPr>
          <w:t>架构</w:t>
        </w:r>
      </w:ins>
      <w:ins w:id="290" w:author="Admin" w:date="2021-01-27T17:30:00Z">
        <w:r w:rsidR="00004E25" w:rsidRPr="00004E25">
          <w:rPr>
            <w:rFonts w:ascii="宋体" w:eastAsia="宋体" w:hAnsi="宋体" w:cs="宋体" w:hint="eastAsia"/>
            <w:kern w:val="0"/>
            <w:szCs w:val="21"/>
          </w:rPr>
          <w:t>，这是一个层次图神经网络，它首先利用矢量表示的单个道路组件的空间局部性，然后对所有组件之间的高阶交互进行建模。通过操作向量化的高清地图和智能体轨迹，避免了有损渲染的和髙密计算的卷积编码步骤。通过恢复随机掩盖的轨迹和路径上下文来增强 VectorNet能力</w:t>
        </w:r>
      </w:ins>
      <w:ins w:id="291" w:author="Admin" w:date="2021-01-27T17:31:00Z">
        <w:r w:rsidR="00004E25">
          <w:rPr>
            <w:rFonts w:cs="宋体"/>
            <w:kern w:val="0"/>
            <w:szCs w:val="21"/>
          </w:rPr>
          <w:t>。</w:t>
        </w:r>
      </w:ins>
    </w:p>
    <w:p w14:paraId="27039E7C" w14:textId="189F40D0" w:rsidR="00FC7230" w:rsidRPr="004A2F0B" w:rsidRDefault="00111712" w:rsidP="004A2F0B">
      <w:pPr>
        <w:spacing w:line="360" w:lineRule="auto"/>
        <w:ind w:firstLineChars="200" w:firstLine="420"/>
        <w:rPr>
          <w:rFonts w:cs="宋体"/>
          <w:kern w:val="0"/>
          <w:szCs w:val="21"/>
        </w:rPr>
      </w:pPr>
      <w:r w:rsidRPr="00206AFD">
        <w:rPr>
          <w:rFonts w:cs="宋体" w:hint="eastAsia"/>
          <w:kern w:val="0"/>
          <w:szCs w:val="21"/>
        </w:rPr>
        <w:t>总而言之，随着深度学习的快速发展，基于深度学习的轨迹预测方法</w:t>
      </w:r>
      <w:r w:rsidR="006A63E5" w:rsidRPr="00206AFD">
        <w:rPr>
          <w:rFonts w:cs="宋体" w:hint="eastAsia"/>
          <w:kern w:val="0"/>
          <w:szCs w:val="21"/>
        </w:rPr>
        <w:t>成为研究热点，</w:t>
      </w:r>
      <w:r w:rsidR="00171026" w:rsidRPr="00206AFD">
        <w:rPr>
          <w:rFonts w:cs="宋体" w:hint="eastAsia"/>
          <w:kern w:val="0"/>
          <w:szCs w:val="21"/>
        </w:rPr>
        <w:t>理论上而言，基于深度学习的算法基本</w:t>
      </w:r>
      <w:r w:rsidR="002D7418" w:rsidRPr="00206AFD">
        <w:rPr>
          <w:rFonts w:cs="宋体" w:hint="eastAsia"/>
          <w:kern w:val="0"/>
          <w:szCs w:val="21"/>
        </w:rPr>
        <w:t>可以解决利用传统</w:t>
      </w:r>
      <w:r w:rsidR="00171026" w:rsidRPr="00206AFD">
        <w:rPr>
          <w:rFonts w:cs="宋体" w:hint="eastAsia"/>
          <w:kern w:val="0"/>
          <w:szCs w:val="21"/>
        </w:rPr>
        <w:t>的</w:t>
      </w:r>
      <w:r w:rsidR="002D7418" w:rsidRPr="00206AFD">
        <w:rPr>
          <w:rFonts w:cs="宋体" w:hint="eastAsia"/>
          <w:kern w:val="0"/>
          <w:szCs w:val="21"/>
        </w:rPr>
        <w:t>浅层学习算法的</w:t>
      </w:r>
      <w:del w:id="292" w:author="Admin" w:date="2021-01-13T20:47:00Z">
        <w:r w:rsidR="002D7418" w:rsidRPr="00206AFD" w:rsidDel="006843DC">
          <w:rPr>
            <w:rFonts w:cs="宋体" w:hint="eastAsia"/>
            <w:kern w:val="0"/>
            <w:szCs w:val="21"/>
          </w:rPr>
          <w:delText>行人</w:delText>
        </w:r>
      </w:del>
      <w:r w:rsidR="002D7418" w:rsidRPr="00206AFD">
        <w:rPr>
          <w:rFonts w:cs="宋体" w:hint="eastAsia"/>
          <w:kern w:val="0"/>
          <w:szCs w:val="21"/>
        </w:rPr>
        <w:t>轨迹预测问题，但当神经网络足够深，功能足够强大的时候，如果数据集数据量过小，就非常容易产生过拟合的问题，从而影响预测精度。</w:t>
      </w:r>
      <w:r w:rsidR="0060515C" w:rsidRPr="00206AFD">
        <w:rPr>
          <w:rFonts w:cs="宋体" w:hint="eastAsia"/>
          <w:kern w:val="0"/>
          <w:szCs w:val="21"/>
        </w:rPr>
        <w:t>数据集规模的增大，社会交互场景信息的丰富，</w:t>
      </w:r>
      <w:r w:rsidR="00171026" w:rsidRPr="00206AFD">
        <w:rPr>
          <w:rFonts w:cs="宋体" w:hint="eastAsia"/>
          <w:kern w:val="0"/>
          <w:szCs w:val="21"/>
        </w:rPr>
        <w:t>数据集所涵盖的</w:t>
      </w:r>
      <w:r w:rsidR="00171026" w:rsidRPr="00206AFD">
        <w:rPr>
          <w:rFonts w:cs="宋体" w:hint="eastAsia"/>
          <w:kern w:val="0"/>
          <w:szCs w:val="21"/>
        </w:rPr>
        <w:t>corner</w:t>
      </w:r>
      <w:r w:rsidR="00171026" w:rsidRPr="00206AFD">
        <w:rPr>
          <w:rFonts w:cs="宋体"/>
          <w:kern w:val="0"/>
          <w:szCs w:val="21"/>
        </w:rPr>
        <w:t xml:space="preserve"> case </w:t>
      </w:r>
      <w:r w:rsidR="00171026" w:rsidRPr="00206AFD">
        <w:rPr>
          <w:rFonts w:cs="宋体"/>
          <w:kern w:val="0"/>
          <w:szCs w:val="21"/>
        </w:rPr>
        <w:t>越来越完善，场景就会越来越接近于现实场景，并且随着</w:t>
      </w:r>
      <w:r w:rsidR="0060515C" w:rsidRPr="00206AFD">
        <w:rPr>
          <w:rFonts w:cs="宋体" w:hint="eastAsia"/>
          <w:kern w:val="0"/>
          <w:szCs w:val="21"/>
        </w:rPr>
        <w:t>数据量的不断增强以及神经网络结构及损失函数</w:t>
      </w:r>
      <w:r w:rsidR="00171026" w:rsidRPr="00206AFD">
        <w:rPr>
          <w:rFonts w:cs="宋体" w:hint="eastAsia"/>
          <w:kern w:val="0"/>
          <w:szCs w:val="21"/>
        </w:rPr>
        <w:t>合理有效</w:t>
      </w:r>
      <w:r w:rsidR="001B7A44" w:rsidRPr="00206AFD">
        <w:rPr>
          <w:rFonts w:cs="宋体" w:hint="eastAsia"/>
          <w:kern w:val="0"/>
          <w:szCs w:val="21"/>
        </w:rPr>
        <w:t>地</w:t>
      </w:r>
      <w:r w:rsidR="0060515C" w:rsidRPr="00206AFD">
        <w:rPr>
          <w:rFonts w:cs="宋体" w:hint="eastAsia"/>
          <w:kern w:val="0"/>
          <w:szCs w:val="21"/>
        </w:rPr>
        <w:t>设计，对于</w:t>
      </w:r>
      <w:del w:id="293" w:author="Admin" w:date="2021-01-13T20:47:00Z">
        <w:r w:rsidR="0060515C" w:rsidRPr="00206AFD" w:rsidDel="006843DC">
          <w:rPr>
            <w:rFonts w:cs="宋体" w:hint="eastAsia"/>
            <w:kern w:val="0"/>
            <w:szCs w:val="21"/>
          </w:rPr>
          <w:delText>行人</w:delText>
        </w:r>
      </w:del>
      <w:r w:rsidR="0060515C" w:rsidRPr="00206AFD">
        <w:rPr>
          <w:rFonts w:cs="宋体" w:hint="eastAsia"/>
          <w:kern w:val="0"/>
          <w:szCs w:val="21"/>
        </w:rPr>
        <w:t>轨迹预测的效率及精度都会有很大的改善。</w:t>
      </w:r>
      <w:r w:rsidR="00FC7230">
        <w:rPr>
          <w:rFonts w:cs="宋体" w:hint="eastAsia"/>
          <w:kern w:val="0"/>
          <w:szCs w:val="21"/>
        </w:rPr>
        <w:t>近几年图卷积神经网络应用到轨迹预测问题，取得了亮眼的成绩，但是</w:t>
      </w:r>
      <w:r w:rsidR="00FC7230" w:rsidRPr="00FC7230">
        <w:rPr>
          <w:rFonts w:cs="宋体" w:hint="eastAsia"/>
          <w:kern w:val="0"/>
          <w:szCs w:val="21"/>
        </w:rPr>
        <w:t>基于图网络算法的模型存在着模型建</w:t>
      </w:r>
      <w:r w:rsidR="00FC7230">
        <w:rPr>
          <w:rFonts w:cs="宋体" w:hint="eastAsia"/>
          <w:kern w:val="0"/>
          <w:szCs w:val="21"/>
        </w:rPr>
        <w:t>图</w:t>
      </w:r>
      <w:r w:rsidR="00FC7230" w:rsidRPr="00FC7230">
        <w:rPr>
          <w:rFonts w:cs="宋体" w:hint="eastAsia"/>
          <w:kern w:val="0"/>
          <w:szCs w:val="21"/>
        </w:rPr>
        <w:t>效率低下，邻接矩阵难以确定等问题。相信随着图网络技术的发展和</w:t>
      </w:r>
      <w:r w:rsidR="00FC7230">
        <w:rPr>
          <w:rFonts w:cs="宋体" w:hint="eastAsia"/>
          <w:kern w:val="0"/>
          <w:szCs w:val="21"/>
        </w:rPr>
        <w:t>成熟，基于图网络</w:t>
      </w:r>
      <w:r w:rsidR="00FC7230" w:rsidRPr="00FC7230">
        <w:rPr>
          <w:rFonts w:cs="宋体" w:hint="eastAsia"/>
          <w:kern w:val="0"/>
          <w:szCs w:val="21"/>
        </w:rPr>
        <w:t>的轨迹预测方法发展前景一片大好</w:t>
      </w:r>
      <w:r w:rsidR="00FC7230">
        <w:rPr>
          <w:rFonts w:cs="宋体" w:hint="eastAsia"/>
          <w:kern w:val="0"/>
          <w:szCs w:val="21"/>
        </w:rPr>
        <w:t>。</w:t>
      </w:r>
    </w:p>
    <w:p w14:paraId="7BB4F57C" w14:textId="44DEF617" w:rsidR="00497684" w:rsidRDefault="00497684" w:rsidP="00497684">
      <w:pPr>
        <w:widowControl/>
        <w:spacing w:line="360" w:lineRule="auto"/>
        <w:jc w:val="left"/>
        <w:rPr>
          <w:rFonts w:cs="宋体"/>
          <w:b/>
          <w:color w:val="000000"/>
          <w:kern w:val="0"/>
          <w:sz w:val="28"/>
          <w:szCs w:val="28"/>
        </w:rPr>
      </w:pPr>
      <w:r>
        <w:rPr>
          <w:rFonts w:cs="宋体"/>
          <w:b/>
          <w:color w:val="000000"/>
          <w:kern w:val="0"/>
          <w:sz w:val="28"/>
          <w:szCs w:val="28"/>
        </w:rPr>
        <w:t xml:space="preserve">4 </w:t>
      </w:r>
      <w:r>
        <w:rPr>
          <w:rFonts w:cs="宋体" w:hint="eastAsia"/>
          <w:b/>
          <w:color w:val="000000"/>
          <w:kern w:val="0"/>
          <w:sz w:val="28"/>
          <w:szCs w:val="28"/>
        </w:rPr>
        <w:t xml:space="preserve"> </w:t>
      </w:r>
      <w:r>
        <w:rPr>
          <w:rFonts w:cs="宋体" w:hint="eastAsia"/>
          <w:b/>
          <w:color w:val="000000"/>
          <w:kern w:val="0"/>
          <w:sz w:val="28"/>
          <w:szCs w:val="28"/>
        </w:rPr>
        <w:t>数据集及性能比较</w:t>
      </w:r>
    </w:p>
    <w:p w14:paraId="2B1BC043" w14:textId="0DA8EB15" w:rsidR="00FE4E06" w:rsidRDefault="00FE4E06" w:rsidP="00FE4E06">
      <w:pPr>
        <w:rPr>
          <w:b/>
          <w:bCs/>
        </w:rPr>
      </w:pPr>
      <w:r>
        <w:rPr>
          <w:b/>
          <w:bCs/>
        </w:rPr>
        <w:t>4</w:t>
      </w:r>
      <w:r>
        <w:rPr>
          <w:rFonts w:hint="eastAsia"/>
          <w:b/>
          <w:bCs/>
        </w:rPr>
        <w:t xml:space="preserve">.1  </w:t>
      </w:r>
      <w:r>
        <w:rPr>
          <w:rFonts w:hint="eastAsia"/>
          <w:b/>
          <w:bCs/>
        </w:rPr>
        <w:t>数据集介绍</w:t>
      </w:r>
    </w:p>
    <w:p w14:paraId="2D9B291D" w14:textId="3A55CFCB" w:rsidR="00585E1E" w:rsidRDefault="00FE4E06" w:rsidP="005E38FD">
      <w:pPr>
        <w:spacing w:line="360" w:lineRule="auto"/>
        <w:ind w:firstLineChars="200" w:firstLine="420"/>
        <w:rPr>
          <w:rFonts w:cs="宋体"/>
          <w:kern w:val="0"/>
          <w:szCs w:val="21"/>
        </w:rPr>
      </w:pPr>
      <w:r>
        <w:rPr>
          <w:rFonts w:cs="宋体" w:hint="eastAsia"/>
          <w:kern w:val="0"/>
          <w:szCs w:val="21"/>
        </w:rPr>
        <w:t>ETH</w:t>
      </w:r>
      <w:r w:rsidR="00551156" w:rsidRPr="00CD5809">
        <w:rPr>
          <w:vertAlign w:val="superscript"/>
        </w:rPr>
        <w:t>[</w:t>
      </w:r>
      <w:r w:rsidR="00551156">
        <w:rPr>
          <w:vertAlign w:val="superscript"/>
        </w:rPr>
        <w:t>49</w:t>
      </w:r>
      <w:r w:rsidR="00551156" w:rsidRPr="00CD5809">
        <w:rPr>
          <w:vertAlign w:val="superscript"/>
        </w:rPr>
        <w:t>]</w:t>
      </w:r>
      <w:r w:rsidRPr="00FE4E06">
        <w:rPr>
          <w:rFonts w:cs="宋体" w:hint="eastAsia"/>
          <w:kern w:val="0"/>
          <w:szCs w:val="21"/>
        </w:rPr>
        <w:t>和</w:t>
      </w:r>
      <w:r>
        <w:rPr>
          <w:rFonts w:cs="宋体" w:hint="eastAsia"/>
          <w:kern w:val="0"/>
          <w:szCs w:val="21"/>
        </w:rPr>
        <w:t>UCY</w:t>
      </w:r>
      <w:r w:rsidR="00551156" w:rsidRPr="00CD5809">
        <w:rPr>
          <w:vertAlign w:val="superscript"/>
        </w:rPr>
        <w:t>[</w:t>
      </w:r>
      <w:r w:rsidR="00551156">
        <w:rPr>
          <w:vertAlign w:val="superscript"/>
        </w:rPr>
        <w:t>50</w:t>
      </w:r>
      <w:r w:rsidR="00551156" w:rsidRPr="00CD5809">
        <w:rPr>
          <w:vertAlign w:val="superscript"/>
        </w:rPr>
        <w:t>]</w:t>
      </w:r>
      <w:r w:rsidRPr="00FE4E06">
        <w:rPr>
          <w:rFonts w:cs="宋体" w:hint="eastAsia"/>
          <w:kern w:val="0"/>
          <w:szCs w:val="21"/>
        </w:rPr>
        <w:t>公开数据集包含在各种类型的社会交互场景下行人的</w:t>
      </w:r>
      <w:r w:rsidR="004E2B41">
        <w:rPr>
          <w:rFonts w:cs="宋体" w:hint="eastAsia"/>
          <w:kern w:val="0"/>
          <w:szCs w:val="21"/>
        </w:rPr>
        <w:t>全局轨迹坐标，在这些数据集中，行人包含诸多复杂的行为，包括</w:t>
      </w:r>
      <w:r w:rsidRPr="00FE4E06">
        <w:rPr>
          <w:rFonts w:cs="宋体" w:hint="eastAsia"/>
          <w:kern w:val="0"/>
          <w:szCs w:val="21"/>
        </w:rPr>
        <w:t>行人交互、</w:t>
      </w:r>
      <w:r w:rsidR="004E2B41">
        <w:rPr>
          <w:rFonts w:cs="宋体" w:hint="eastAsia"/>
          <w:kern w:val="0"/>
          <w:szCs w:val="21"/>
        </w:rPr>
        <w:t>非线性轨迹、避免碰撞、站立及</w:t>
      </w:r>
      <w:r w:rsidRPr="00FE4E06">
        <w:rPr>
          <w:rFonts w:cs="宋体" w:hint="eastAsia"/>
          <w:kern w:val="0"/>
          <w:szCs w:val="21"/>
        </w:rPr>
        <w:t>群体行人的轨迹坐标</w:t>
      </w:r>
      <w:r w:rsidR="004E2B41">
        <w:rPr>
          <w:rFonts w:cs="宋体" w:hint="eastAsia"/>
          <w:kern w:val="0"/>
          <w:szCs w:val="21"/>
        </w:rPr>
        <w:t>等</w:t>
      </w:r>
      <w:r w:rsidRPr="00FE4E06">
        <w:rPr>
          <w:rFonts w:cs="宋体" w:hint="eastAsia"/>
          <w:kern w:val="0"/>
          <w:szCs w:val="21"/>
        </w:rPr>
        <w:t>，</w:t>
      </w:r>
      <w:r w:rsidR="0093212C">
        <w:rPr>
          <w:rFonts w:cs="宋体" w:hint="eastAsia"/>
          <w:kern w:val="0"/>
          <w:szCs w:val="21"/>
        </w:rPr>
        <w:t>同时包含</w:t>
      </w:r>
      <w:r w:rsidR="004E2B41" w:rsidRPr="004E2B41">
        <w:rPr>
          <w:rFonts w:cs="宋体" w:hint="eastAsia"/>
          <w:kern w:val="0"/>
          <w:szCs w:val="21"/>
        </w:rPr>
        <w:t>从固定的俯视图记录的五个独特的室外环境</w:t>
      </w:r>
      <w:r w:rsidR="0093212C">
        <w:rPr>
          <w:rFonts w:cs="宋体" w:hint="eastAsia"/>
          <w:kern w:val="0"/>
          <w:szCs w:val="21"/>
        </w:rPr>
        <w:t>信息。每个环境中单个场景的人群密度不同，</w:t>
      </w:r>
      <w:r w:rsidR="004E2B41">
        <w:rPr>
          <w:rFonts w:cs="宋体" w:hint="eastAsia"/>
          <w:kern w:val="0"/>
          <w:szCs w:val="21"/>
        </w:rPr>
        <w:t>所有视频的每秒帧数为</w:t>
      </w:r>
      <w:r w:rsidR="004E2B41">
        <w:rPr>
          <w:rFonts w:cs="宋体" w:hint="eastAsia"/>
          <w:kern w:val="0"/>
          <w:szCs w:val="21"/>
        </w:rPr>
        <w:t>2</w:t>
      </w:r>
      <w:r w:rsidR="004E2B41">
        <w:rPr>
          <w:rFonts w:cs="宋体"/>
          <w:kern w:val="0"/>
          <w:szCs w:val="21"/>
        </w:rPr>
        <w:t>5</w:t>
      </w:r>
      <w:r w:rsidR="004E2B41">
        <w:rPr>
          <w:rFonts w:cs="宋体"/>
          <w:kern w:val="0"/>
          <w:szCs w:val="21"/>
        </w:rPr>
        <w:t>，行人轨迹以</w:t>
      </w:r>
      <w:r w:rsidR="004E2B41">
        <w:rPr>
          <w:rFonts w:cs="宋体" w:hint="eastAsia"/>
          <w:kern w:val="0"/>
          <w:szCs w:val="21"/>
        </w:rPr>
        <w:t>2</w:t>
      </w:r>
      <w:r w:rsidR="004E2B41">
        <w:rPr>
          <w:rFonts w:cs="宋体"/>
          <w:kern w:val="0"/>
          <w:szCs w:val="21"/>
        </w:rPr>
        <w:t>.5fps</w:t>
      </w:r>
      <w:r w:rsidR="004E2B41">
        <w:rPr>
          <w:rFonts w:cs="宋体" w:hint="eastAsia"/>
          <w:kern w:val="0"/>
          <w:szCs w:val="21"/>
        </w:rPr>
        <w:t>的速度进行</w:t>
      </w:r>
      <w:r w:rsidRPr="00FE4E06">
        <w:rPr>
          <w:rFonts w:cs="宋体" w:hint="eastAsia"/>
          <w:kern w:val="0"/>
          <w:szCs w:val="21"/>
        </w:rPr>
        <w:t>采样标记。其中</w:t>
      </w:r>
      <w:r w:rsidRPr="00FE4E06">
        <w:rPr>
          <w:rFonts w:cs="宋体" w:hint="eastAsia"/>
          <w:kern w:val="0"/>
          <w:szCs w:val="21"/>
        </w:rPr>
        <w:t>ETH</w:t>
      </w:r>
      <w:r w:rsidR="004E2B41">
        <w:rPr>
          <w:rFonts w:cs="宋体" w:hint="eastAsia"/>
          <w:kern w:val="0"/>
          <w:szCs w:val="21"/>
        </w:rPr>
        <w:t>由</w:t>
      </w:r>
      <w:r w:rsidRPr="00FE4E06">
        <w:rPr>
          <w:rFonts w:cs="宋体" w:hint="eastAsia"/>
          <w:kern w:val="0"/>
          <w:szCs w:val="21"/>
        </w:rPr>
        <w:t>ETH</w:t>
      </w:r>
      <w:r>
        <w:rPr>
          <w:rFonts w:cs="宋体" w:hint="eastAsia"/>
          <w:kern w:val="0"/>
          <w:szCs w:val="21"/>
        </w:rPr>
        <w:t>和</w:t>
      </w:r>
      <w:r w:rsidR="004E2B41">
        <w:rPr>
          <w:rFonts w:cs="宋体" w:hint="eastAsia"/>
          <w:kern w:val="0"/>
          <w:szCs w:val="21"/>
        </w:rPr>
        <w:t>Hotel</w:t>
      </w:r>
      <w:r w:rsidR="004E2B41">
        <w:rPr>
          <w:rFonts w:cs="宋体" w:hint="eastAsia"/>
          <w:kern w:val="0"/>
          <w:szCs w:val="21"/>
        </w:rPr>
        <w:t>两个数据集组成</w:t>
      </w:r>
      <w:r w:rsidRPr="00FE4E06">
        <w:rPr>
          <w:rFonts w:cs="宋体" w:hint="eastAsia"/>
          <w:kern w:val="0"/>
          <w:szCs w:val="21"/>
        </w:rPr>
        <w:t>，</w:t>
      </w:r>
      <w:r w:rsidRPr="00FE4E06">
        <w:rPr>
          <w:rFonts w:cs="宋体" w:hint="eastAsia"/>
          <w:kern w:val="0"/>
          <w:szCs w:val="21"/>
        </w:rPr>
        <w:t>UCY</w:t>
      </w:r>
      <w:r w:rsidR="004E2B41">
        <w:rPr>
          <w:rFonts w:cs="宋体" w:hint="eastAsia"/>
          <w:kern w:val="0"/>
          <w:szCs w:val="21"/>
        </w:rPr>
        <w:t>由</w:t>
      </w:r>
      <w:r w:rsidR="005E38FD">
        <w:rPr>
          <w:rFonts w:cs="宋体"/>
          <w:kern w:val="0"/>
          <w:szCs w:val="21"/>
        </w:rPr>
        <w:t>Z</w:t>
      </w:r>
      <w:r w:rsidR="005E38FD">
        <w:rPr>
          <w:rFonts w:cs="宋体" w:hint="eastAsia"/>
          <w:kern w:val="0"/>
          <w:szCs w:val="21"/>
        </w:rPr>
        <w:t>a</w:t>
      </w:r>
      <w:r w:rsidR="005E38FD">
        <w:rPr>
          <w:rFonts w:cs="宋体"/>
          <w:kern w:val="0"/>
          <w:szCs w:val="21"/>
        </w:rPr>
        <w:t>ra1</w:t>
      </w:r>
      <w:r w:rsidRPr="00FE4E06">
        <w:rPr>
          <w:rFonts w:cs="宋体" w:hint="eastAsia"/>
          <w:kern w:val="0"/>
          <w:szCs w:val="21"/>
        </w:rPr>
        <w:t>、</w:t>
      </w:r>
      <w:r w:rsidRPr="00FE4E06">
        <w:rPr>
          <w:rFonts w:cs="宋体" w:hint="eastAsia"/>
          <w:kern w:val="0"/>
          <w:szCs w:val="21"/>
        </w:rPr>
        <w:t>Zara2</w:t>
      </w:r>
      <w:r w:rsidRPr="00FE4E06">
        <w:rPr>
          <w:rFonts w:cs="宋体" w:hint="eastAsia"/>
          <w:kern w:val="0"/>
          <w:szCs w:val="21"/>
        </w:rPr>
        <w:t>和</w:t>
      </w:r>
      <w:r>
        <w:rPr>
          <w:rFonts w:cs="宋体" w:hint="eastAsia"/>
          <w:kern w:val="0"/>
          <w:szCs w:val="21"/>
        </w:rPr>
        <w:t>Univ</w:t>
      </w:r>
      <w:r w:rsidR="004E2B41">
        <w:rPr>
          <w:rFonts w:cs="宋体" w:hint="eastAsia"/>
          <w:kern w:val="0"/>
          <w:szCs w:val="21"/>
        </w:rPr>
        <w:t>三个数据集组成</w:t>
      </w:r>
      <w:r w:rsidRPr="00FE4E06">
        <w:rPr>
          <w:rFonts w:cs="宋体" w:hint="eastAsia"/>
          <w:kern w:val="0"/>
          <w:szCs w:val="21"/>
        </w:rPr>
        <w:t>。数据集包括从室外监控摄像头拍摄的五个视频，其中包含</w:t>
      </w:r>
      <w:r w:rsidRPr="00FE4E06">
        <w:rPr>
          <w:rFonts w:cs="宋体" w:hint="eastAsia"/>
          <w:kern w:val="0"/>
          <w:szCs w:val="21"/>
        </w:rPr>
        <w:t>2</w:t>
      </w:r>
      <w:r w:rsidR="008B284E">
        <w:rPr>
          <w:rFonts w:cs="宋体"/>
          <w:kern w:val="0"/>
          <w:szCs w:val="21"/>
        </w:rPr>
        <w:t xml:space="preserve"> </w:t>
      </w:r>
      <w:r w:rsidRPr="00FE4E06">
        <w:rPr>
          <w:rFonts w:cs="宋体" w:hint="eastAsia"/>
          <w:kern w:val="0"/>
          <w:szCs w:val="21"/>
        </w:rPr>
        <w:t>206</w:t>
      </w:r>
      <w:r w:rsidRPr="00FE4E06">
        <w:rPr>
          <w:rFonts w:cs="宋体" w:hint="eastAsia"/>
          <w:kern w:val="0"/>
          <w:szCs w:val="21"/>
        </w:rPr>
        <w:t>条行人轨迹，表现出在直线运动和曲线运动样条之间变化的不同特征。随着视频捕捉到大学入口处人们的动作，</w:t>
      </w:r>
      <w:r w:rsidRPr="00FE4E06">
        <w:rPr>
          <w:rFonts w:cs="宋体" w:hint="eastAsia"/>
          <w:kern w:val="0"/>
          <w:szCs w:val="21"/>
        </w:rPr>
        <w:t>ETH</w:t>
      </w:r>
      <w:r w:rsidRPr="00FE4E06">
        <w:rPr>
          <w:rFonts w:cs="宋体" w:hint="eastAsia"/>
          <w:kern w:val="0"/>
          <w:szCs w:val="21"/>
        </w:rPr>
        <w:t>场景包含了更多笔直的轨迹，几乎没有社交互动，而</w:t>
      </w:r>
      <w:r w:rsidRPr="00FE4E06">
        <w:rPr>
          <w:rFonts w:cs="宋体" w:hint="eastAsia"/>
          <w:kern w:val="0"/>
          <w:szCs w:val="21"/>
        </w:rPr>
        <w:t>UCY</w:t>
      </w:r>
      <w:r w:rsidRPr="00FE4E06">
        <w:rPr>
          <w:rFonts w:cs="宋体" w:hint="eastAsia"/>
          <w:kern w:val="0"/>
          <w:szCs w:val="21"/>
        </w:rPr>
        <w:t>场景展示了更多与人空间互动有关的场景。例如，</w:t>
      </w:r>
      <w:r w:rsidRPr="00FE4E06">
        <w:rPr>
          <w:rFonts w:cs="宋体" w:hint="eastAsia"/>
          <w:kern w:val="0"/>
          <w:szCs w:val="21"/>
        </w:rPr>
        <w:t>UCY-ZARA</w:t>
      </w:r>
      <w:r w:rsidRPr="00FE4E06">
        <w:rPr>
          <w:rFonts w:cs="宋体" w:hint="eastAsia"/>
          <w:kern w:val="0"/>
          <w:szCs w:val="21"/>
        </w:rPr>
        <w:t>数据集中包括在商店入口处弯曲的行人轨迹，而</w:t>
      </w:r>
      <w:r>
        <w:rPr>
          <w:rFonts w:cs="宋体" w:hint="eastAsia"/>
          <w:kern w:val="0"/>
          <w:szCs w:val="21"/>
        </w:rPr>
        <w:t>UCY-UN</w:t>
      </w:r>
      <w:r>
        <w:rPr>
          <w:rFonts w:cs="宋体"/>
          <w:kern w:val="0"/>
          <w:szCs w:val="21"/>
        </w:rPr>
        <w:t>IV</w:t>
      </w:r>
      <w:r w:rsidRPr="00FE4E06">
        <w:rPr>
          <w:rFonts w:cs="宋体" w:hint="eastAsia"/>
          <w:kern w:val="0"/>
          <w:szCs w:val="21"/>
        </w:rPr>
        <w:t>则具有更多的社交互动。此外，除非考虑社会和空间环境，否则这些情况尤其会增加单个路径的不可预测性。目前绝大部分轨迹预测模型都以该数据集为训练集和测试集，并在此数据集上测试模型性能。</w:t>
      </w:r>
    </w:p>
    <w:p w14:paraId="1A0315AF" w14:textId="18A75348" w:rsidR="004008F4" w:rsidRDefault="004008F4" w:rsidP="00FE4E06">
      <w:pPr>
        <w:spacing w:line="360" w:lineRule="auto"/>
        <w:ind w:firstLineChars="200" w:firstLine="420"/>
        <w:rPr>
          <w:rFonts w:cs="宋体"/>
          <w:kern w:val="0"/>
          <w:szCs w:val="21"/>
        </w:rPr>
      </w:pPr>
      <w:r>
        <w:rPr>
          <w:rFonts w:cs="宋体" w:hint="eastAsia"/>
          <w:kern w:val="0"/>
          <w:szCs w:val="21"/>
        </w:rPr>
        <w:t>D</w:t>
      </w:r>
      <w:r>
        <w:rPr>
          <w:rFonts w:cs="宋体"/>
          <w:kern w:val="0"/>
          <w:szCs w:val="21"/>
        </w:rPr>
        <w:t>UT</w:t>
      </w:r>
      <w:r>
        <w:rPr>
          <w:rFonts w:cs="宋体"/>
          <w:kern w:val="0"/>
          <w:szCs w:val="21"/>
        </w:rPr>
        <w:t>数据集是在中国大连理工大学（</w:t>
      </w:r>
      <w:r>
        <w:rPr>
          <w:rFonts w:cs="宋体" w:hint="eastAsia"/>
          <w:kern w:val="0"/>
          <w:szCs w:val="21"/>
        </w:rPr>
        <w:t>D</w:t>
      </w:r>
      <w:r>
        <w:rPr>
          <w:rFonts w:cs="宋体"/>
          <w:kern w:val="0"/>
          <w:szCs w:val="21"/>
        </w:rPr>
        <w:t>UT</w:t>
      </w:r>
      <w:r>
        <w:rPr>
          <w:rFonts w:cs="宋体"/>
          <w:kern w:val="0"/>
          <w:szCs w:val="21"/>
        </w:rPr>
        <w:t>）主校区</w:t>
      </w:r>
      <w:r w:rsidRPr="004008F4">
        <w:rPr>
          <w:rFonts w:cs="宋体" w:hint="eastAsia"/>
          <w:kern w:val="0"/>
          <w:szCs w:val="21"/>
        </w:rPr>
        <w:t>选择具有典型混杂交通特征的路段通过航拍采集的</w:t>
      </w:r>
      <w:r>
        <w:rPr>
          <w:rFonts w:cs="宋体"/>
          <w:kern w:val="0"/>
          <w:szCs w:val="21"/>
        </w:rPr>
        <w:t>，</w:t>
      </w:r>
      <w:r w:rsidRPr="00FE4E06">
        <w:rPr>
          <w:rFonts w:cs="宋体" w:hint="eastAsia"/>
          <w:kern w:val="0"/>
          <w:szCs w:val="21"/>
        </w:rPr>
        <w:t>旨在解决</w:t>
      </w:r>
      <w:r>
        <w:rPr>
          <w:rFonts w:cs="宋体" w:hint="eastAsia"/>
          <w:kern w:val="0"/>
          <w:szCs w:val="21"/>
        </w:rPr>
        <w:t>适用于人车交互运动的轨迹预测模型</w:t>
      </w:r>
      <w:r w:rsidR="005E38FD" w:rsidRPr="00B7172B">
        <w:rPr>
          <w:rFonts w:cs="宋体" w:hint="eastAsia"/>
          <w:kern w:val="0"/>
          <w:szCs w:val="21"/>
        </w:rPr>
        <w:t>，如图</w:t>
      </w:r>
      <w:r w:rsidR="007A0AD5">
        <w:rPr>
          <w:rFonts w:cs="宋体"/>
          <w:kern w:val="0"/>
          <w:szCs w:val="21"/>
        </w:rPr>
        <w:t>4</w:t>
      </w:r>
      <w:r w:rsidR="005E38FD" w:rsidRPr="00B7172B">
        <w:rPr>
          <w:rFonts w:cs="宋体" w:hint="eastAsia"/>
          <w:kern w:val="0"/>
          <w:szCs w:val="21"/>
        </w:rPr>
        <w:t>所示</w:t>
      </w:r>
      <w:r>
        <w:rPr>
          <w:rFonts w:cs="宋体" w:hint="eastAsia"/>
          <w:kern w:val="0"/>
          <w:szCs w:val="21"/>
        </w:rPr>
        <w:t>。</w:t>
      </w:r>
      <w:r w:rsidR="009D6EB9">
        <w:rPr>
          <w:rFonts w:cs="宋体" w:hint="eastAsia"/>
          <w:kern w:val="0"/>
          <w:szCs w:val="21"/>
        </w:rPr>
        <w:t>图</w:t>
      </w:r>
      <w:r w:rsidR="007A0AD5">
        <w:rPr>
          <w:rFonts w:cs="宋体"/>
          <w:kern w:val="0"/>
          <w:szCs w:val="21"/>
        </w:rPr>
        <w:t>4</w:t>
      </w:r>
      <w:r w:rsidR="009D6EB9">
        <w:rPr>
          <w:rFonts w:cs="宋体" w:hint="eastAsia"/>
          <w:kern w:val="0"/>
          <w:szCs w:val="21"/>
        </w:rPr>
        <w:t>（</w:t>
      </w:r>
      <w:r w:rsidR="009D6EB9">
        <w:rPr>
          <w:rFonts w:cs="宋体" w:hint="eastAsia"/>
          <w:kern w:val="0"/>
          <w:szCs w:val="21"/>
        </w:rPr>
        <w:t>a</w:t>
      </w:r>
      <w:r w:rsidR="009D6EB9">
        <w:rPr>
          <w:rFonts w:cs="宋体" w:hint="eastAsia"/>
          <w:kern w:val="0"/>
          <w:szCs w:val="21"/>
        </w:rPr>
        <w:t>）</w:t>
      </w:r>
      <w:r w:rsidRPr="004008F4">
        <w:rPr>
          <w:rFonts w:cs="宋体" w:hint="eastAsia"/>
          <w:kern w:val="0"/>
          <w:szCs w:val="21"/>
        </w:rPr>
        <w:t>为无交通信号的交叉路口。由于没有交通信号灯，当行人与车辆交互时，可以</w:t>
      </w:r>
      <w:r w:rsidR="009D6EB9">
        <w:rPr>
          <w:rFonts w:cs="宋体" w:hint="eastAsia"/>
          <w:kern w:val="0"/>
          <w:szCs w:val="21"/>
        </w:rPr>
        <w:t>体现人车交互的</w:t>
      </w:r>
      <w:r w:rsidR="009D6EB9">
        <w:rPr>
          <w:rFonts w:cs="宋体" w:hint="eastAsia"/>
          <w:kern w:val="0"/>
          <w:szCs w:val="21"/>
        </w:rPr>
        <w:lastRenderedPageBreak/>
        <w:t>“社会性”。图</w:t>
      </w:r>
      <w:r w:rsidR="007A0AD5">
        <w:rPr>
          <w:rFonts w:cs="宋体"/>
          <w:kern w:val="0"/>
          <w:szCs w:val="21"/>
        </w:rPr>
        <w:t>4</w:t>
      </w:r>
      <w:r w:rsidR="009D6EB9">
        <w:rPr>
          <w:rFonts w:cs="宋体" w:hint="eastAsia"/>
          <w:kern w:val="0"/>
          <w:szCs w:val="21"/>
        </w:rPr>
        <w:t>（</w:t>
      </w:r>
      <w:r w:rsidR="009D6EB9">
        <w:rPr>
          <w:rFonts w:cs="宋体" w:hint="eastAsia"/>
          <w:kern w:val="0"/>
          <w:szCs w:val="21"/>
        </w:rPr>
        <w:t>b</w:t>
      </w:r>
      <w:r w:rsidR="009D6EB9">
        <w:rPr>
          <w:rFonts w:cs="宋体" w:hint="eastAsia"/>
          <w:kern w:val="0"/>
          <w:szCs w:val="21"/>
        </w:rPr>
        <w:t>）</w:t>
      </w:r>
      <w:r w:rsidRPr="004008F4">
        <w:rPr>
          <w:rFonts w:cs="宋体" w:hint="eastAsia"/>
          <w:kern w:val="0"/>
          <w:szCs w:val="21"/>
        </w:rPr>
        <w:t>为环岛，行人和车辆在较大的活动空间自由移动，而不受制于路面，可以得到多个方向上的预测结果。</w:t>
      </w:r>
      <w:r w:rsidR="009F08C0">
        <w:rPr>
          <w:rFonts w:cs="宋体" w:hint="eastAsia"/>
          <w:kern w:val="0"/>
          <w:szCs w:val="21"/>
        </w:rPr>
        <w:t>本</w:t>
      </w:r>
      <w:r w:rsidRPr="004008F4">
        <w:rPr>
          <w:rFonts w:cs="宋体" w:hint="eastAsia"/>
          <w:kern w:val="0"/>
          <w:szCs w:val="21"/>
        </w:rPr>
        <w:t>课题组</w:t>
      </w:r>
      <w:r w:rsidR="009F08C0">
        <w:rPr>
          <w:rFonts w:cs="宋体" w:hint="eastAsia"/>
          <w:kern w:val="0"/>
          <w:szCs w:val="21"/>
        </w:rPr>
        <w:t>采</w:t>
      </w:r>
      <w:r w:rsidRPr="004008F4">
        <w:rPr>
          <w:rFonts w:cs="宋体" w:hint="eastAsia"/>
          <w:kern w:val="0"/>
          <w:szCs w:val="21"/>
        </w:rPr>
        <w:t>用一架</w:t>
      </w:r>
      <w:r w:rsidRPr="004008F4">
        <w:rPr>
          <w:rFonts w:cs="宋体" w:hint="eastAsia"/>
          <w:kern w:val="0"/>
          <w:szCs w:val="21"/>
        </w:rPr>
        <w:t>DJI-Mavic-Pro</w:t>
      </w:r>
      <w:r w:rsidRPr="004008F4">
        <w:rPr>
          <w:rFonts w:cs="宋体" w:hint="eastAsia"/>
          <w:kern w:val="0"/>
          <w:szCs w:val="21"/>
        </w:rPr>
        <w:t>在行人和车辆很难察觉的高度拍摄，以达到不会因为无人机的出现影响行人运动的目的。视频分辨率为</w:t>
      </w:r>
      <w:r w:rsidRPr="004008F4">
        <w:rPr>
          <w:rFonts w:cs="宋体" w:hint="eastAsia"/>
          <w:kern w:val="0"/>
          <w:szCs w:val="21"/>
        </w:rPr>
        <w:t>1</w:t>
      </w:r>
      <w:r w:rsidR="008B284E">
        <w:rPr>
          <w:rFonts w:cs="宋体"/>
          <w:kern w:val="0"/>
          <w:szCs w:val="21"/>
        </w:rPr>
        <w:t xml:space="preserve"> </w:t>
      </w:r>
      <w:r w:rsidRPr="004008F4">
        <w:rPr>
          <w:rFonts w:cs="宋体" w:hint="eastAsia"/>
          <w:kern w:val="0"/>
          <w:szCs w:val="21"/>
        </w:rPr>
        <w:t>920</w:t>
      </w:r>
      <w:r w:rsidRPr="004008F4">
        <w:rPr>
          <w:rFonts w:cs="宋体" w:hint="eastAsia"/>
          <w:kern w:val="0"/>
          <w:szCs w:val="21"/>
        </w:rPr>
        <w:t>×</w:t>
      </w:r>
      <w:r w:rsidRPr="004008F4">
        <w:rPr>
          <w:rFonts w:cs="宋体" w:hint="eastAsia"/>
          <w:kern w:val="0"/>
          <w:szCs w:val="21"/>
        </w:rPr>
        <w:t>1</w:t>
      </w:r>
      <w:r w:rsidR="008B284E">
        <w:rPr>
          <w:rFonts w:cs="宋体"/>
          <w:kern w:val="0"/>
          <w:szCs w:val="21"/>
        </w:rPr>
        <w:t xml:space="preserve"> </w:t>
      </w:r>
      <w:r w:rsidRPr="004008F4">
        <w:rPr>
          <w:rFonts w:cs="宋体" w:hint="eastAsia"/>
          <w:kern w:val="0"/>
          <w:szCs w:val="21"/>
        </w:rPr>
        <w:t>080</w:t>
      </w:r>
      <w:r w:rsidRPr="004008F4">
        <w:rPr>
          <w:rFonts w:cs="宋体" w:hint="eastAsia"/>
          <w:kern w:val="0"/>
          <w:szCs w:val="21"/>
        </w:rPr>
        <w:t>，</w:t>
      </w:r>
      <w:r w:rsidRPr="004008F4">
        <w:rPr>
          <w:rFonts w:cs="宋体" w:hint="eastAsia"/>
          <w:kern w:val="0"/>
          <w:szCs w:val="21"/>
        </w:rPr>
        <w:t>fps</w:t>
      </w:r>
      <w:r w:rsidRPr="004008F4">
        <w:rPr>
          <w:rFonts w:cs="宋体" w:hint="eastAsia"/>
          <w:kern w:val="0"/>
          <w:szCs w:val="21"/>
        </w:rPr>
        <w:t>为</w:t>
      </w:r>
      <w:r w:rsidRPr="004008F4">
        <w:rPr>
          <w:rFonts w:cs="宋体" w:hint="eastAsia"/>
          <w:kern w:val="0"/>
          <w:szCs w:val="21"/>
        </w:rPr>
        <w:t>25</w:t>
      </w:r>
      <w:r w:rsidRPr="004008F4">
        <w:rPr>
          <w:rFonts w:cs="宋体" w:hint="eastAsia"/>
          <w:kern w:val="0"/>
          <w:szCs w:val="21"/>
        </w:rPr>
        <w:t>。数据集共有</w:t>
      </w:r>
      <w:r w:rsidRPr="004008F4">
        <w:rPr>
          <w:rFonts w:cs="宋体" w:hint="eastAsia"/>
          <w:kern w:val="0"/>
          <w:szCs w:val="21"/>
        </w:rPr>
        <w:t>17</w:t>
      </w:r>
      <w:r w:rsidRPr="004008F4">
        <w:rPr>
          <w:rFonts w:cs="宋体" w:hint="eastAsia"/>
          <w:kern w:val="0"/>
          <w:szCs w:val="21"/>
        </w:rPr>
        <w:t>个交叉路口场景片段和</w:t>
      </w:r>
      <w:r w:rsidRPr="004008F4">
        <w:rPr>
          <w:rFonts w:cs="宋体" w:hint="eastAsia"/>
          <w:kern w:val="0"/>
          <w:szCs w:val="21"/>
        </w:rPr>
        <w:t>11</w:t>
      </w:r>
      <w:r w:rsidRPr="004008F4">
        <w:rPr>
          <w:rFonts w:cs="宋体" w:hint="eastAsia"/>
          <w:kern w:val="0"/>
          <w:szCs w:val="21"/>
        </w:rPr>
        <w:t>个环岛场景片段，包含了</w:t>
      </w:r>
      <w:r w:rsidRPr="004008F4">
        <w:rPr>
          <w:rFonts w:cs="宋体" w:hint="eastAsia"/>
          <w:kern w:val="0"/>
          <w:szCs w:val="21"/>
        </w:rPr>
        <w:t>1</w:t>
      </w:r>
      <w:r w:rsidR="008B284E">
        <w:rPr>
          <w:rFonts w:cs="宋体"/>
          <w:kern w:val="0"/>
          <w:szCs w:val="21"/>
        </w:rPr>
        <w:t xml:space="preserve"> </w:t>
      </w:r>
      <w:r w:rsidRPr="004008F4">
        <w:rPr>
          <w:rFonts w:cs="宋体" w:hint="eastAsia"/>
          <w:kern w:val="0"/>
          <w:szCs w:val="21"/>
        </w:rPr>
        <w:t>793</w:t>
      </w:r>
      <w:r w:rsidRPr="004008F4">
        <w:rPr>
          <w:rFonts w:cs="宋体" w:hint="eastAsia"/>
          <w:kern w:val="0"/>
          <w:szCs w:val="21"/>
        </w:rPr>
        <w:t>条轨迹。</w:t>
      </w:r>
    </w:p>
    <w:p w14:paraId="719E6AD2" w14:textId="748069DD" w:rsidR="004008F4" w:rsidRDefault="004008F4" w:rsidP="00FE4E06">
      <w:pPr>
        <w:spacing w:line="360" w:lineRule="auto"/>
        <w:ind w:firstLineChars="200" w:firstLine="420"/>
        <w:rPr>
          <w:rFonts w:cs="宋体"/>
          <w:kern w:val="0"/>
          <w:szCs w:val="21"/>
        </w:rPr>
      </w:pPr>
      <w:r>
        <w:rPr>
          <w:rFonts w:cs="Times New Roman"/>
          <w:noProof/>
        </w:rPr>
        <w:drawing>
          <wp:inline distT="0" distB="0" distL="0" distR="0" wp14:anchorId="6574E25D" wp14:editId="4884B081">
            <wp:extent cx="2090057" cy="1667168"/>
            <wp:effectExtent l="0" t="0" r="571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95997" cy="1671906"/>
                    </a:xfrm>
                    <a:prstGeom prst="rect">
                      <a:avLst/>
                    </a:prstGeom>
                    <a:noFill/>
                    <a:ln>
                      <a:noFill/>
                    </a:ln>
                  </pic:spPr>
                </pic:pic>
              </a:graphicData>
            </a:graphic>
          </wp:inline>
        </w:drawing>
      </w:r>
      <w:r>
        <w:rPr>
          <w:rFonts w:cs="宋体" w:hint="eastAsia"/>
          <w:kern w:val="0"/>
          <w:szCs w:val="21"/>
        </w:rPr>
        <w:t xml:space="preserve"> </w:t>
      </w:r>
      <w:r>
        <w:rPr>
          <w:rFonts w:cs="Times New Roman" w:hint="eastAsia"/>
          <w:noProof/>
        </w:rPr>
        <w:drawing>
          <wp:inline distT="0" distB="0" distL="0" distR="0" wp14:anchorId="696A49F2" wp14:editId="3A585BCB">
            <wp:extent cx="2612390" cy="1676400"/>
            <wp:effectExtent l="0" t="0" r="0" b="0"/>
            <wp:docPr id="3" name="图片 3" descr="15872108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1587210860(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12390" cy="1676400"/>
                    </a:xfrm>
                    <a:prstGeom prst="rect">
                      <a:avLst/>
                    </a:prstGeom>
                    <a:noFill/>
                    <a:ln>
                      <a:noFill/>
                    </a:ln>
                  </pic:spPr>
                </pic:pic>
              </a:graphicData>
            </a:graphic>
          </wp:inline>
        </w:drawing>
      </w:r>
    </w:p>
    <w:p w14:paraId="0938AB90" w14:textId="510FF77F" w:rsidR="009D6EB9" w:rsidRPr="009D6EB9" w:rsidRDefault="009D6EB9" w:rsidP="00733FCE">
      <w:pPr>
        <w:spacing w:line="360" w:lineRule="auto"/>
        <w:ind w:firstLineChars="400" w:firstLine="840"/>
      </w:pPr>
      <w:r>
        <w:t>（</w:t>
      </w:r>
      <w:r>
        <w:t>a</w:t>
      </w:r>
      <w:r>
        <w:t>）无交通信号交叉路口</w:t>
      </w:r>
      <w:r>
        <w:rPr>
          <w:rFonts w:hint="eastAsia"/>
        </w:rPr>
        <w:t xml:space="preserve"> </w:t>
      </w:r>
      <w:r>
        <w:t xml:space="preserve">                </w:t>
      </w:r>
      <w:r w:rsidR="00733FCE">
        <w:t xml:space="preserve">  </w:t>
      </w:r>
      <w:r>
        <w:t>（</w:t>
      </w:r>
      <w:r>
        <w:t>b</w:t>
      </w:r>
      <w:r>
        <w:t>）环岛</w:t>
      </w:r>
    </w:p>
    <w:p w14:paraId="48507F83" w14:textId="1973E154" w:rsidR="004008F4" w:rsidRPr="004008F4" w:rsidRDefault="004008F4" w:rsidP="004008F4">
      <w:pPr>
        <w:spacing w:line="360" w:lineRule="auto"/>
        <w:jc w:val="center"/>
        <w:rPr>
          <w:rFonts w:cs="宋体"/>
          <w:kern w:val="0"/>
          <w:szCs w:val="21"/>
        </w:rPr>
      </w:pPr>
      <w:r w:rsidRPr="00774ADF">
        <w:rPr>
          <w:rFonts w:hint="eastAsia"/>
        </w:rPr>
        <w:t>图</w:t>
      </w:r>
      <w:r w:rsidR="007A0AD5">
        <w:t>4</w:t>
      </w:r>
      <w:r w:rsidRPr="00774ADF">
        <w:rPr>
          <w:rFonts w:hint="eastAsia"/>
        </w:rPr>
        <w:t xml:space="preserve">　</w:t>
      </w:r>
      <w:r>
        <w:rPr>
          <w:rFonts w:hint="eastAsia"/>
        </w:rPr>
        <w:t>D</w:t>
      </w:r>
      <w:r>
        <w:t>UT</w:t>
      </w:r>
      <w:r>
        <w:rPr>
          <w:rFonts w:hint="eastAsia"/>
        </w:rPr>
        <w:t>无人机数据集</w:t>
      </w:r>
    </w:p>
    <w:p w14:paraId="3129B1DA" w14:textId="00826806" w:rsidR="00FE4E06" w:rsidRDefault="00FE4E06" w:rsidP="00FE4E06">
      <w:pPr>
        <w:spacing w:line="360" w:lineRule="auto"/>
        <w:ind w:firstLineChars="200" w:firstLine="420"/>
        <w:rPr>
          <w:rFonts w:cs="宋体"/>
          <w:kern w:val="0"/>
          <w:szCs w:val="21"/>
        </w:rPr>
      </w:pPr>
      <w:r w:rsidRPr="00FE4E06">
        <w:rPr>
          <w:rFonts w:cs="宋体" w:hint="eastAsia"/>
          <w:kern w:val="0"/>
          <w:szCs w:val="21"/>
        </w:rPr>
        <w:t>斯坦福无人机数据集（</w:t>
      </w:r>
      <w:r>
        <w:rPr>
          <w:rFonts w:cs="宋体" w:hint="eastAsia"/>
          <w:kern w:val="0"/>
          <w:szCs w:val="21"/>
        </w:rPr>
        <w:t xml:space="preserve">Stanford Drone </w:t>
      </w:r>
      <w:r>
        <w:rPr>
          <w:rFonts w:cs="宋体"/>
          <w:kern w:val="0"/>
          <w:szCs w:val="21"/>
        </w:rPr>
        <w:t>D</w:t>
      </w:r>
      <w:r w:rsidRPr="00FE4E06">
        <w:rPr>
          <w:rFonts w:cs="宋体" w:hint="eastAsia"/>
          <w:kern w:val="0"/>
          <w:szCs w:val="21"/>
        </w:rPr>
        <w:t>ataset</w:t>
      </w:r>
      <w:r w:rsidRPr="00FE4E06">
        <w:rPr>
          <w:rFonts w:cs="宋体" w:hint="eastAsia"/>
          <w:kern w:val="0"/>
          <w:szCs w:val="21"/>
        </w:rPr>
        <w:t>）是由</w:t>
      </w:r>
      <w:r w:rsidRPr="00FE4E06">
        <w:rPr>
          <w:rFonts w:cs="宋体" w:hint="eastAsia"/>
          <w:kern w:val="0"/>
          <w:szCs w:val="21"/>
        </w:rPr>
        <w:t>Robicquet</w:t>
      </w:r>
      <w:r w:rsidRPr="00FE4E06">
        <w:rPr>
          <w:rFonts w:cs="宋体" w:hint="eastAsia"/>
          <w:kern w:val="0"/>
          <w:szCs w:val="21"/>
        </w:rPr>
        <w:t>等</w:t>
      </w:r>
      <w:r w:rsidR="00551156" w:rsidRPr="00CD5809">
        <w:rPr>
          <w:vertAlign w:val="superscript"/>
        </w:rPr>
        <w:t>[</w:t>
      </w:r>
      <w:r w:rsidR="00551156">
        <w:rPr>
          <w:vertAlign w:val="superscript"/>
        </w:rPr>
        <w:t>51</w:t>
      </w:r>
      <w:r w:rsidR="00551156" w:rsidRPr="00CD5809">
        <w:rPr>
          <w:vertAlign w:val="superscript"/>
        </w:rPr>
        <w:t>]</w:t>
      </w:r>
      <w:r w:rsidRPr="00FE4E06">
        <w:rPr>
          <w:rFonts w:cs="宋体" w:hint="eastAsia"/>
          <w:kern w:val="0"/>
          <w:szCs w:val="21"/>
        </w:rPr>
        <w:t>提出的一个大型数据集，旨在解决目标跟踪或轨迹预测之类的任务，斯坦福无人机数据集是一个大型且先进的数据集，收集了各种类型的智能体（不仅是行人，还包括自行车，滑板，汽车，公共汽车和高尔夫球车）的图像和视频（如图</w:t>
      </w:r>
      <w:r w:rsidR="007A0AD5">
        <w:rPr>
          <w:rFonts w:cs="宋体"/>
          <w:kern w:val="0"/>
          <w:szCs w:val="21"/>
        </w:rPr>
        <w:t>5</w:t>
      </w:r>
      <w:r w:rsidRPr="00FE4E06">
        <w:rPr>
          <w:rFonts w:cs="宋体" w:hint="eastAsia"/>
          <w:kern w:val="0"/>
          <w:szCs w:val="21"/>
        </w:rPr>
        <w:t>所示）在现实的户外环境（例如大学校园）中行驶。其中包含行人、骑自行车的人、滑板者、手推车、小汽车和在大学校园中行驶的公共汽车的视频以及轨迹信息。</w:t>
      </w:r>
    </w:p>
    <w:p w14:paraId="16A6736F" w14:textId="622DF4C2" w:rsidR="00560986" w:rsidRPr="00FE4E06" w:rsidRDefault="00733FCE" w:rsidP="00FE4E06">
      <w:pPr>
        <w:spacing w:line="360" w:lineRule="auto"/>
        <w:jc w:val="center"/>
        <w:rPr>
          <w:rFonts w:cs="宋体"/>
          <w:kern w:val="0"/>
          <w:szCs w:val="21"/>
        </w:rPr>
      </w:pPr>
      <w:r>
        <w:rPr>
          <w:noProof/>
        </w:rPr>
        <w:drawing>
          <wp:inline distT="0" distB="0" distL="0" distR="0" wp14:anchorId="66BE23AA" wp14:editId="6576D6A4">
            <wp:extent cx="2391920" cy="1796415"/>
            <wp:effectExtent l="0" t="0" r="8890" b="0"/>
            <wp:docPr id="2" name="图片 2" descr="https://cvgl.stanford.edu/projects/uav_data/hy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vgl.stanford.edu/projects/uav_data/hyang.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31051" cy="1825804"/>
                    </a:xfrm>
                    <a:prstGeom prst="rect">
                      <a:avLst/>
                    </a:prstGeom>
                    <a:noFill/>
                    <a:ln>
                      <a:noFill/>
                    </a:ln>
                  </pic:spPr>
                </pic:pic>
              </a:graphicData>
            </a:graphic>
          </wp:inline>
        </w:drawing>
      </w:r>
      <w:r w:rsidR="005E38FD">
        <w:rPr>
          <w:noProof/>
        </w:rPr>
        <w:t xml:space="preserve"> </w:t>
      </w:r>
      <w:r w:rsidR="005E38FD">
        <w:rPr>
          <w:noProof/>
        </w:rPr>
        <w:drawing>
          <wp:inline distT="0" distB="0" distL="0" distR="0" wp14:anchorId="20D3B480" wp14:editId="74C05C87">
            <wp:extent cx="2377440" cy="1807554"/>
            <wp:effectExtent l="0" t="0" r="381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95654" cy="1821402"/>
                    </a:xfrm>
                    <a:prstGeom prst="rect">
                      <a:avLst/>
                    </a:prstGeom>
                    <a:noFill/>
                    <a:ln>
                      <a:noFill/>
                    </a:ln>
                  </pic:spPr>
                </pic:pic>
              </a:graphicData>
            </a:graphic>
          </wp:inline>
        </w:drawing>
      </w:r>
    </w:p>
    <w:p w14:paraId="75CE2B64" w14:textId="17416E1F" w:rsidR="00733FCE" w:rsidRPr="00733FCE" w:rsidRDefault="00733FCE" w:rsidP="00733FCE">
      <w:pPr>
        <w:spacing w:line="360" w:lineRule="auto"/>
        <w:ind w:firstLineChars="700" w:firstLine="1470"/>
      </w:pPr>
      <w:r>
        <w:t>（</w:t>
      </w:r>
      <w:r>
        <w:t>a</w:t>
      </w:r>
      <w:r>
        <w:t>）</w:t>
      </w:r>
      <w:r>
        <w:t>quad</w:t>
      </w:r>
      <w:r>
        <w:t>场景</w:t>
      </w:r>
      <w:r>
        <w:rPr>
          <w:rFonts w:hint="eastAsia"/>
        </w:rPr>
        <w:t xml:space="preserve"> </w:t>
      </w:r>
      <w:r>
        <w:t xml:space="preserve">                   </w:t>
      </w:r>
      <w:r>
        <w:t>（</w:t>
      </w:r>
      <w:r>
        <w:t>b</w:t>
      </w:r>
      <w:r>
        <w:t>）</w:t>
      </w:r>
      <w:r>
        <w:t>death-Circle</w:t>
      </w:r>
      <w:r>
        <w:t>场景</w:t>
      </w:r>
    </w:p>
    <w:p w14:paraId="0AA71409" w14:textId="36157CF1" w:rsidR="00E666C6" w:rsidRDefault="00FE4E06" w:rsidP="00FE4E06">
      <w:pPr>
        <w:spacing w:line="360" w:lineRule="auto"/>
        <w:jc w:val="center"/>
        <w:rPr>
          <w:ins w:id="294" w:author="Admin" w:date="2021-01-15T15:05:00Z"/>
        </w:rPr>
      </w:pPr>
      <w:r w:rsidRPr="00774ADF">
        <w:rPr>
          <w:rFonts w:hint="eastAsia"/>
        </w:rPr>
        <w:t>图</w:t>
      </w:r>
      <w:r w:rsidR="007A0AD5">
        <w:t>5</w:t>
      </w:r>
      <w:r w:rsidRPr="00774ADF">
        <w:rPr>
          <w:rFonts w:hint="eastAsia"/>
        </w:rPr>
        <w:t xml:space="preserve">　</w:t>
      </w:r>
      <w:r>
        <w:rPr>
          <w:rFonts w:hint="eastAsia"/>
        </w:rPr>
        <w:t>斯坦福无人机数据集</w:t>
      </w:r>
    </w:p>
    <w:p w14:paraId="35251E57" w14:textId="5D89C730" w:rsidR="00CB7E73" w:rsidRDefault="00CB7E73">
      <w:pPr>
        <w:spacing w:line="360" w:lineRule="auto"/>
        <w:ind w:firstLineChars="200" w:firstLine="420"/>
        <w:rPr>
          <w:ins w:id="295" w:author="Admin" w:date="2021-01-15T16:00:00Z"/>
          <w:rFonts w:cs="宋体"/>
          <w:kern w:val="0"/>
          <w:szCs w:val="21"/>
        </w:rPr>
        <w:pPrChange w:id="296" w:author="Admin" w:date="2021-01-15T15:48:00Z">
          <w:pPr>
            <w:spacing w:line="360" w:lineRule="auto"/>
            <w:jc w:val="center"/>
          </w:pPr>
        </w:pPrChange>
      </w:pPr>
      <w:ins w:id="297" w:author="Admin" w:date="2021-01-15T15:08:00Z">
        <w:r>
          <w:rPr>
            <w:rFonts w:cs="宋体" w:hint="eastAsia"/>
            <w:kern w:val="0"/>
            <w:szCs w:val="21"/>
          </w:rPr>
          <w:t>Argoverse</w:t>
        </w:r>
        <w:r>
          <w:rPr>
            <w:rFonts w:cs="宋体" w:hint="eastAsia"/>
            <w:kern w:val="0"/>
            <w:szCs w:val="21"/>
          </w:rPr>
          <w:t>数据集是由</w:t>
        </w:r>
      </w:ins>
      <w:ins w:id="298" w:author="Admin" w:date="2021-01-15T15:09:00Z">
        <w:r w:rsidRPr="00CB7E73">
          <w:rPr>
            <w:rFonts w:cs="宋体" w:hint="eastAsia"/>
            <w:kern w:val="0"/>
            <w:szCs w:val="21"/>
          </w:rPr>
          <w:t>Argo Al</w:t>
        </w:r>
        <w:r w:rsidRPr="00CB7E73">
          <w:rPr>
            <w:rFonts w:cs="宋体" w:hint="eastAsia"/>
            <w:kern w:val="0"/>
            <w:szCs w:val="21"/>
          </w:rPr>
          <w:t>公司</w:t>
        </w:r>
      </w:ins>
      <w:ins w:id="299" w:author="Admin" w:date="2021-01-15T15:10:00Z">
        <w:r>
          <w:rPr>
            <w:rFonts w:cs="宋体" w:hint="eastAsia"/>
            <w:kern w:val="0"/>
            <w:szCs w:val="21"/>
          </w:rPr>
          <w:t>发布的</w:t>
        </w:r>
      </w:ins>
      <w:ins w:id="300" w:author="Admin" w:date="2021-01-15T15:14:00Z">
        <w:r>
          <w:rPr>
            <w:rFonts w:cs="宋体" w:hint="eastAsia"/>
            <w:kern w:val="0"/>
            <w:szCs w:val="21"/>
          </w:rPr>
          <w:t>第</w:t>
        </w:r>
      </w:ins>
      <w:ins w:id="301" w:author="Admin" w:date="2021-01-15T15:10:00Z">
        <w:r>
          <w:rPr>
            <w:rFonts w:cs="宋体" w:hint="eastAsia"/>
            <w:kern w:val="0"/>
            <w:szCs w:val="21"/>
          </w:rPr>
          <w:t>一个具备高精地图</w:t>
        </w:r>
      </w:ins>
      <w:ins w:id="302" w:author="Admin" w:date="2021-01-15T15:11:00Z">
        <w:r>
          <w:rPr>
            <w:rFonts w:cs="宋体" w:hint="eastAsia"/>
            <w:kern w:val="0"/>
            <w:szCs w:val="21"/>
          </w:rPr>
          <w:t>的</w:t>
        </w:r>
      </w:ins>
      <w:ins w:id="303" w:author="Admin" w:date="2021-01-15T15:12:00Z">
        <w:r>
          <w:rPr>
            <w:rFonts w:cs="宋体" w:hint="eastAsia"/>
            <w:kern w:val="0"/>
            <w:szCs w:val="21"/>
          </w:rPr>
          <w:t>大型</w:t>
        </w:r>
      </w:ins>
      <w:ins w:id="304" w:author="Admin" w:date="2021-01-15T15:11:00Z">
        <w:r>
          <w:rPr>
            <w:rFonts w:cs="宋体" w:hint="eastAsia"/>
            <w:kern w:val="0"/>
            <w:szCs w:val="21"/>
          </w:rPr>
          <w:t>无人驾驶数据集</w:t>
        </w:r>
      </w:ins>
      <w:ins w:id="305" w:author="Admin" w:date="2021-01-15T16:03:00Z">
        <w:r w:rsidR="00025D09" w:rsidRPr="00FE4E06">
          <w:rPr>
            <w:rFonts w:cs="宋体" w:hint="eastAsia"/>
            <w:kern w:val="0"/>
            <w:szCs w:val="21"/>
          </w:rPr>
          <w:t>（如图</w:t>
        </w:r>
        <w:r w:rsidR="00025D09">
          <w:rPr>
            <w:rFonts w:cs="宋体"/>
            <w:kern w:val="0"/>
            <w:szCs w:val="21"/>
          </w:rPr>
          <w:t>6</w:t>
        </w:r>
        <w:r w:rsidR="00025D09" w:rsidRPr="00FE4E06">
          <w:rPr>
            <w:rFonts w:cs="宋体" w:hint="eastAsia"/>
            <w:kern w:val="0"/>
            <w:szCs w:val="21"/>
          </w:rPr>
          <w:t>所示）</w:t>
        </w:r>
      </w:ins>
      <w:ins w:id="306" w:author="Admin" w:date="2021-01-15T15:11:00Z">
        <w:r>
          <w:rPr>
            <w:rFonts w:cs="宋体" w:hint="eastAsia"/>
            <w:kern w:val="0"/>
            <w:szCs w:val="21"/>
          </w:rPr>
          <w:t>，</w:t>
        </w:r>
      </w:ins>
      <w:ins w:id="307" w:author="Admin" w:date="2021-01-15T15:12:00Z">
        <w:r>
          <w:rPr>
            <w:rFonts w:cs="宋体" w:hint="eastAsia"/>
            <w:kern w:val="0"/>
            <w:szCs w:val="21"/>
          </w:rPr>
          <w:t>旨在</w:t>
        </w:r>
      </w:ins>
      <w:ins w:id="308" w:author="Admin" w:date="2021-01-15T15:13:00Z">
        <w:r>
          <w:rPr>
            <w:rFonts w:cs="宋体" w:hint="eastAsia"/>
            <w:kern w:val="0"/>
            <w:szCs w:val="21"/>
          </w:rPr>
          <w:t>探究</w:t>
        </w:r>
      </w:ins>
      <w:ins w:id="309" w:author="Admin" w:date="2021-01-15T15:12:00Z">
        <w:r w:rsidRPr="00CB7E73">
          <w:rPr>
            <w:rFonts w:cs="宋体" w:hint="eastAsia"/>
            <w:kern w:val="0"/>
            <w:szCs w:val="21"/>
          </w:rPr>
          <w:t>高精地图对于关键感知和预测任务的影响，</w:t>
        </w:r>
      </w:ins>
      <w:ins w:id="310" w:author="Admin" w:date="2021-01-15T15:32:00Z">
        <w:r w:rsidR="00F60516">
          <w:rPr>
            <w:rFonts w:cs="宋体" w:hint="eastAsia"/>
            <w:kern w:val="0"/>
            <w:szCs w:val="21"/>
          </w:rPr>
          <w:t>该数据集</w:t>
        </w:r>
      </w:ins>
      <w:ins w:id="311" w:author="Admin" w:date="2021-01-15T15:33:00Z">
        <w:r w:rsidR="00F60516" w:rsidRPr="00F60516">
          <w:rPr>
            <w:rFonts w:cs="宋体" w:hint="eastAsia"/>
            <w:kern w:val="0"/>
            <w:szCs w:val="21"/>
          </w:rPr>
          <w:t>主要包含</w:t>
        </w:r>
        <w:r w:rsidR="00EC7AAC">
          <w:rPr>
            <w:rFonts w:cs="宋体" w:hint="eastAsia"/>
            <w:kern w:val="0"/>
            <w:szCs w:val="21"/>
          </w:rPr>
          <w:t xml:space="preserve">3 </w:t>
        </w:r>
        <w:r w:rsidR="00EC7AAC">
          <w:rPr>
            <w:rFonts w:cs="宋体" w:hint="eastAsia"/>
            <w:kern w:val="0"/>
            <w:szCs w:val="21"/>
          </w:rPr>
          <w:lastRenderedPageBreak/>
          <w:t xml:space="preserve">D </w:t>
        </w:r>
        <w:r w:rsidR="00EC7AAC">
          <w:rPr>
            <w:rFonts w:cs="宋体" w:hint="eastAsia"/>
            <w:kern w:val="0"/>
            <w:szCs w:val="21"/>
          </w:rPr>
          <w:t>轨迹跟踪</w:t>
        </w:r>
        <w:r w:rsidR="00F60516" w:rsidRPr="00F60516">
          <w:rPr>
            <w:rFonts w:cs="宋体" w:hint="eastAsia"/>
            <w:kern w:val="0"/>
            <w:szCs w:val="21"/>
          </w:rPr>
          <w:t>和</w:t>
        </w:r>
        <w:r w:rsidR="00EC7AAC">
          <w:rPr>
            <w:rFonts w:cs="宋体" w:hint="eastAsia"/>
            <w:kern w:val="0"/>
            <w:szCs w:val="21"/>
          </w:rPr>
          <w:t>运动</w:t>
        </w:r>
      </w:ins>
      <w:ins w:id="312" w:author="Admin" w:date="2021-01-15T15:34:00Z">
        <w:r w:rsidR="00EC7AAC">
          <w:rPr>
            <w:rFonts w:cs="宋体" w:hint="eastAsia"/>
            <w:kern w:val="0"/>
            <w:szCs w:val="21"/>
          </w:rPr>
          <w:t>预测</w:t>
        </w:r>
      </w:ins>
      <w:ins w:id="313" w:author="Admin" w:date="2021-01-15T15:33:00Z">
        <w:r w:rsidR="00F60516" w:rsidRPr="00F60516">
          <w:rPr>
            <w:rFonts w:cs="宋体" w:hint="eastAsia"/>
            <w:kern w:val="0"/>
            <w:szCs w:val="21"/>
          </w:rPr>
          <w:t>两部分</w:t>
        </w:r>
      </w:ins>
      <w:ins w:id="314" w:author="Admin" w:date="2021-01-15T15:34:00Z">
        <w:r w:rsidR="00EC7AAC">
          <w:rPr>
            <w:rFonts w:cs="宋体" w:hint="eastAsia"/>
            <w:kern w:val="0"/>
            <w:szCs w:val="21"/>
          </w:rPr>
          <w:t>，</w:t>
        </w:r>
      </w:ins>
      <w:ins w:id="315" w:author="Admin" w:date="2021-01-15T15:39:00Z">
        <w:r w:rsidR="00EC7AAC">
          <w:rPr>
            <w:rFonts w:cs="宋体" w:hint="eastAsia"/>
            <w:kern w:val="0"/>
            <w:szCs w:val="21"/>
          </w:rPr>
          <w:t>并</w:t>
        </w:r>
        <w:r w:rsidR="00EC7AAC" w:rsidRPr="00EC7AAC">
          <w:rPr>
            <w:rFonts w:cs="宋体" w:hint="eastAsia"/>
            <w:kern w:val="0"/>
            <w:szCs w:val="21"/>
          </w:rPr>
          <w:t>将髙精度地</w:t>
        </w:r>
        <w:r w:rsidR="00EC7AAC">
          <w:rPr>
            <w:rFonts w:cs="宋体" w:hint="eastAsia"/>
            <w:kern w:val="0"/>
            <w:szCs w:val="21"/>
          </w:rPr>
          <w:t>图</w:t>
        </w:r>
        <w:r w:rsidR="00EC7AAC" w:rsidRPr="00EC7AAC">
          <w:rPr>
            <w:rFonts w:cs="宋体" w:hint="eastAsia"/>
            <w:kern w:val="0"/>
            <w:szCs w:val="21"/>
          </w:rPr>
          <w:t>与</w:t>
        </w:r>
        <w:r w:rsidR="00EC7AAC" w:rsidRPr="00EC7AAC">
          <w:rPr>
            <w:rFonts w:cs="宋体" w:hint="eastAsia"/>
            <w:kern w:val="0"/>
            <w:szCs w:val="21"/>
          </w:rPr>
          <w:t>3D</w:t>
        </w:r>
        <w:r w:rsidR="00EC7AAC">
          <w:rPr>
            <w:rFonts w:cs="宋体" w:hint="eastAsia"/>
            <w:kern w:val="0"/>
            <w:szCs w:val="21"/>
          </w:rPr>
          <w:t>轨迹跟踪和预测结合，用确定性的地图提高整体系统的确定性。</w:t>
        </w:r>
      </w:ins>
      <w:ins w:id="316" w:author="Admin" w:date="2021-01-15T15:41:00Z">
        <w:r w:rsidR="00EC7AAC">
          <w:rPr>
            <w:rFonts w:cs="宋体" w:hint="eastAsia"/>
            <w:kern w:val="0"/>
            <w:szCs w:val="21"/>
          </w:rPr>
          <w:t xml:space="preserve">3 D </w:t>
        </w:r>
        <w:r w:rsidR="00EC7AAC">
          <w:rPr>
            <w:rFonts w:cs="宋体" w:hint="eastAsia"/>
            <w:kern w:val="0"/>
            <w:szCs w:val="21"/>
          </w:rPr>
          <w:t>轨迹跟踪</w:t>
        </w:r>
        <w:r w:rsidR="00EC7AAC" w:rsidRPr="00EC7AAC">
          <w:rPr>
            <w:rFonts w:cs="宋体" w:hint="eastAsia"/>
            <w:kern w:val="0"/>
            <w:szCs w:val="21"/>
          </w:rPr>
          <w:t>数据集包含</w:t>
        </w:r>
        <w:r w:rsidR="00EC7AAC" w:rsidRPr="00EC7AAC">
          <w:rPr>
            <w:rFonts w:cs="宋体" w:hint="eastAsia"/>
            <w:kern w:val="0"/>
            <w:szCs w:val="21"/>
          </w:rPr>
          <w:t>113</w:t>
        </w:r>
        <w:r w:rsidR="00EC7AAC" w:rsidRPr="00EC7AAC">
          <w:rPr>
            <w:rFonts w:cs="宋体" w:hint="eastAsia"/>
            <w:kern w:val="0"/>
            <w:szCs w:val="21"/>
          </w:rPr>
          <w:t>个场景的</w:t>
        </w:r>
        <w:r w:rsidR="00EC7AAC">
          <w:rPr>
            <w:rFonts w:cs="宋体" w:hint="eastAsia"/>
            <w:kern w:val="0"/>
            <w:szCs w:val="21"/>
          </w:rPr>
          <w:t>三维</w:t>
        </w:r>
        <w:r w:rsidR="00EC7AAC" w:rsidRPr="00EC7AAC">
          <w:rPr>
            <w:rFonts w:cs="宋体" w:hint="eastAsia"/>
            <w:kern w:val="0"/>
            <w:szCs w:val="21"/>
          </w:rPr>
          <w:t>跟踪注释。每个片段长度为</w:t>
        </w:r>
        <w:r w:rsidR="00EC7AAC" w:rsidRPr="00EC7AAC">
          <w:rPr>
            <w:rFonts w:cs="宋体" w:hint="eastAsia"/>
            <w:kern w:val="0"/>
            <w:szCs w:val="21"/>
          </w:rPr>
          <w:t>15-30</w:t>
        </w:r>
        <w:r w:rsidR="00EC7AAC" w:rsidRPr="00EC7AAC">
          <w:rPr>
            <w:rFonts w:cs="宋体" w:hint="eastAsia"/>
            <w:kern w:val="0"/>
            <w:szCs w:val="21"/>
          </w:rPr>
          <w:t>秒，共计包含</w:t>
        </w:r>
        <w:r w:rsidR="00EC7AAC">
          <w:rPr>
            <w:rFonts w:cs="宋体" w:hint="eastAsia"/>
            <w:kern w:val="0"/>
            <w:szCs w:val="21"/>
          </w:rPr>
          <w:t>11052</w:t>
        </w:r>
        <w:r w:rsidR="00EC7AAC" w:rsidRPr="00EC7AAC">
          <w:rPr>
            <w:rFonts w:cs="宋体" w:hint="eastAsia"/>
            <w:kern w:val="0"/>
            <w:szCs w:val="21"/>
          </w:rPr>
          <w:t>个跟踪对象。训练集和测试集的每个片段场景中包含了五米内的所有物体的注释，可被理解为检测汽车可驾驶区域（</w:t>
        </w:r>
        <w:r w:rsidR="00EC7AAC" w:rsidRPr="00EC7AAC">
          <w:rPr>
            <w:rFonts w:cs="宋体" w:hint="eastAsia"/>
            <w:kern w:val="0"/>
            <w:szCs w:val="21"/>
          </w:rPr>
          <w:t>5</w:t>
        </w:r>
        <w:r w:rsidR="00EC7AAC" w:rsidRPr="00EC7AAC">
          <w:rPr>
            <w:rFonts w:cs="宋体" w:hint="eastAsia"/>
            <w:kern w:val="0"/>
            <w:szCs w:val="21"/>
          </w:rPr>
          <w:t>米）的所有物体</w:t>
        </w:r>
      </w:ins>
      <w:ins w:id="317" w:author="Admin" w:date="2021-01-15T15:42:00Z">
        <w:r w:rsidR="00EC7AAC">
          <w:rPr>
            <w:rFonts w:cs="宋体" w:hint="eastAsia"/>
            <w:kern w:val="0"/>
            <w:szCs w:val="21"/>
          </w:rPr>
          <w:t>，并</w:t>
        </w:r>
      </w:ins>
      <w:ins w:id="318" w:author="Admin" w:date="2021-01-15T15:41:00Z">
        <w:r w:rsidR="00EC7AAC" w:rsidRPr="00EC7AAC">
          <w:rPr>
            <w:rFonts w:cs="宋体" w:hint="eastAsia"/>
            <w:kern w:val="0"/>
            <w:szCs w:val="21"/>
          </w:rPr>
          <w:t>以</w:t>
        </w:r>
        <w:r w:rsidR="00EC7AAC">
          <w:rPr>
            <w:rFonts w:cs="宋体" w:hint="eastAsia"/>
            <w:kern w:val="0"/>
            <w:szCs w:val="21"/>
          </w:rPr>
          <w:t>3</w:t>
        </w:r>
      </w:ins>
      <w:ins w:id="319" w:author="Admin" w:date="2021-01-15T15:42:00Z">
        <w:r w:rsidR="00EC7AAC">
          <w:rPr>
            <w:rFonts w:cs="宋体"/>
            <w:kern w:val="0"/>
            <w:szCs w:val="21"/>
          </w:rPr>
          <w:t>D</w:t>
        </w:r>
      </w:ins>
      <w:ins w:id="320" w:author="Admin" w:date="2021-01-15T15:41:00Z">
        <w:r w:rsidR="00EC7AAC" w:rsidRPr="00EC7AAC">
          <w:rPr>
            <w:rFonts w:cs="宋体" w:hint="eastAsia"/>
            <w:kern w:val="0"/>
            <w:szCs w:val="21"/>
          </w:rPr>
          <w:t>框架形式展现。</w:t>
        </w:r>
      </w:ins>
      <w:ins w:id="321" w:author="Admin" w:date="2021-01-15T15:43:00Z">
        <w:r w:rsidR="00EC7AAC" w:rsidRPr="00EC7AAC">
          <w:rPr>
            <w:rFonts w:cs="宋体" w:hint="eastAsia"/>
            <w:kern w:val="0"/>
            <w:szCs w:val="21"/>
          </w:rPr>
          <w:t>超过</w:t>
        </w:r>
        <w:r w:rsidR="00EC7AAC" w:rsidRPr="00EC7AAC">
          <w:rPr>
            <w:rFonts w:cs="宋体" w:hint="eastAsia"/>
            <w:kern w:val="0"/>
            <w:szCs w:val="21"/>
          </w:rPr>
          <w:t>70%</w:t>
        </w:r>
        <w:r w:rsidR="00EC7AAC" w:rsidRPr="00EC7AAC">
          <w:rPr>
            <w:rFonts w:cs="宋体" w:hint="eastAsia"/>
            <w:kern w:val="0"/>
            <w:szCs w:val="21"/>
          </w:rPr>
          <w:t>的被跟踪对象是车辆，还观察到行人，自行车，轻便摩托车等</w:t>
        </w:r>
      </w:ins>
      <w:ins w:id="322" w:author="Admin" w:date="2021-01-15T15:44:00Z">
        <w:r w:rsidR="009243B8">
          <w:rPr>
            <w:rFonts w:cs="宋体" w:hint="eastAsia"/>
            <w:kern w:val="0"/>
            <w:szCs w:val="21"/>
          </w:rPr>
          <w:t>。运动预测</w:t>
        </w:r>
      </w:ins>
      <w:ins w:id="323" w:author="Admin" w:date="2021-01-15T15:45:00Z">
        <w:r w:rsidR="009243B8">
          <w:rPr>
            <w:rFonts w:cs="宋体" w:hint="eastAsia"/>
            <w:kern w:val="0"/>
            <w:szCs w:val="21"/>
          </w:rPr>
          <w:t>数据集</w:t>
        </w:r>
      </w:ins>
      <w:ins w:id="324" w:author="Admin" w:date="2021-01-15T15:46:00Z">
        <w:r w:rsidR="009243B8" w:rsidRPr="009243B8">
          <w:rPr>
            <w:rFonts w:cs="宋体" w:hint="eastAsia"/>
            <w:kern w:val="0"/>
            <w:szCs w:val="21"/>
          </w:rPr>
          <w:t>包含</w:t>
        </w:r>
        <w:r w:rsidR="009243B8">
          <w:rPr>
            <w:rFonts w:cs="宋体" w:hint="eastAsia"/>
            <w:kern w:val="0"/>
            <w:szCs w:val="21"/>
          </w:rPr>
          <w:t>324557</w:t>
        </w:r>
        <w:r w:rsidR="009243B8">
          <w:rPr>
            <w:rFonts w:cs="宋体" w:hint="eastAsia"/>
            <w:kern w:val="0"/>
            <w:szCs w:val="21"/>
          </w:rPr>
          <w:t>个</w:t>
        </w:r>
      </w:ins>
      <w:ins w:id="325" w:author="Admin" w:date="2021-01-15T15:52:00Z">
        <w:r w:rsidR="009243B8">
          <w:rPr>
            <w:rFonts w:cs="宋体" w:hint="eastAsia"/>
            <w:kern w:val="0"/>
            <w:szCs w:val="21"/>
          </w:rPr>
          <w:t>场景序列</w:t>
        </w:r>
      </w:ins>
      <w:ins w:id="326" w:author="Admin" w:date="2021-01-15T15:46:00Z">
        <w:r w:rsidR="009243B8">
          <w:rPr>
            <w:rFonts w:cs="宋体" w:hint="eastAsia"/>
            <w:kern w:val="0"/>
            <w:szCs w:val="21"/>
          </w:rPr>
          <w:t>，</w:t>
        </w:r>
      </w:ins>
      <w:ins w:id="327" w:author="Admin" w:date="2021-01-15T15:54:00Z">
        <w:r w:rsidR="009243B8" w:rsidRPr="009243B8">
          <w:rPr>
            <w:rFonts w:cs="宋体" w:hint="eastAsia"/>
            <w:kern w:val="0"/>
            <w:szCs w:val="21"/>
          </w:rPr>
          <w:t>主要包括（</w:t>
        </w:r>
        <w:r w:rsidR="009243B8" w:rsidRPr="009243B8">
          <w:rPr>
            <w:rFonts w:cs="宋体" w:hint="eastAsia"/>
            <w:kern w:val="0"/>
            <w:szCs w:val="21"/>
          </w:rPr>
          <w:t>1</w:t>
        </w:r>
        <w:r w:rsidR="009243B8">
          <w:rPr>
            <w:rFonts w:cs="宋体" w:hint="eastAsia"/>
            <w:kern w:val="0"/>
            <w:szCs w:val="21"/>
          </w:rPr>
          <w:t>）在十字路口，</w:t>
        </w:r>
        <w:r w:rsidR="009243B8" w:rsidRPr="009243B8">
          <w:rPr>
            <w:rFonts w:cs="宋体" w:hint="eastAsia"/>
            <w:kern w:val="0"/>
            <w:szCs w:val="21"/>
          </w:rPr>
          <w:t>（</w:t>
        </w:r>
        <w:r w:rsidR="009243B8" w:rsidRPr="009243B8">
          <w:rPr>
            <w:rFonts w:cs="宋体" w:hint="eastAsia"/>
            <w:kern w:val="0"/>
            <w:szCs w:val="21"/>
          </w:rPr>
          <w:t>2</w:t>
        </w:r>
        <w:r w:rsidR="009243B8" w:rsidRPr="009243B8">
          <w:rPr>
            <w:rFonts w:cs="宋体" w:hint="eastAsia"/>
            <w:kern w:val="0"/>
            <w:szCs w:val="21"/>
          </w:rPr>
          <w:t>）左转或右转，（</w:t>
        </w:r>
        <w:r w:rsidR="009243B8" w:rsidRPr="009243B8">
          <w:rPr>
            <w:rFonts w:cs="宋体" w:hint="eastAsia"/>
            <w:kern w:val="0"/>
            <w:szCs w:val="21"/>
          </w:rPr>
          <w:t>3</w:t>
        </w:r>
        <w:r w:rsidR="009243B8">
          <w:rPr>
            <w:rFonts w:cs="宋体" w:hint="eastAsia"/>
            <w:kern w:val="0"/>
            <w:szCs w:val="21"/>
          </w:rPr>
          <w:t>）转向相邻车道</w:t>
        </w:r>
        <w:r w:rsidR="009243B8" w:rsidRPr="009243B8">
          <w:rPr>
            <w:rFonts w:cs="宋体" w:hint="eastAsia"/>
            <w:kern w:val="0"/>
            <w:szCs w:val="21"/>
          </w:rPr>
          <w:t>（</w:t>
        </w:r>
        <w:r w:rsidR="009243B8" w:rsidRPr="009243B8">
          <w:rPr>
            <w:rFonts w:cs="宋体" w:hint="eastAsia"/>
            <w:kern w:val="0"/>
            <w:szCs w:val="21"/>
          </w:rPr>
          <w:t>4</w:t>
        </w:r>
        <w:r w:rsidR="009243B8">
          <w:rPr>
            <w:rFonts w:cs="宋体" w:hint="eastAsia"/>
            <w:kern w:val="0"/>
            <w:szCs w:val="21"/>
          </w:rPr>
          <w:t>）交通繁忙时等，</w:t>
        </w:r>
      </w:ins>
      <w:ins w:id="328" w:author="Admin" w:date="2021-01-15T15:46:00Z">
        <w:r w:rsidR="009243B8">
          <w:rPr>
            <w:rFonts w:cs="宋体" w:hint="eastAsia"/>
            <w:kern w:val="0"/>
            <w:szCs w:val="21"/>
          </w:rPr>
          <w:t>每个</w:t>
        </w:r>
      </w:ins>
      <w:ins w:id="329" w:author="Admin" w:date="2021-01-15T15:52:00Z">
        <w:r w:rsidR="009243B8">
          <w:rPr>
            <w:rFonts w:cs="宋体" w:hint="eastAsia"/>
            <w:kern w:val="0"/>
            <w:szCs w:val="21"/>
          </w:rPr>
          <w:t>序列</w:t>
        </w:r>
      </w:ins>
      <w:ins w:id="330" w:author="Admin" w:date="2021-01-15T15:46:00Z">
        <w:r w:rsidR="009243B8">
          <w:rPr>
            <w:rFonts w:cs="宋体" w:hint="eastAsia"/>
            <w:kern w:val="0"/>
            <w:szCs w:val="21"/>
          </w:rPr>
          <w:t>时</w:t>
        </w:r>
      </w:ins>
      <w:ins w:id="331" w:author="Admin" w:date="2021-01-15T15:47:00Z">
        <w:r w:rsidR="009243B8">
          <w:rPr>
            <w:rFonts w:cs="宋体" w:hint="eastAsia"/>
            <w:kern w:val="0"/>
            <w:szCs w:val="21"/>
          </w:rPr>
          <w:t>长</w:t>
        </w:r>
      </w:ins>
      <w:ins w:id="332" w:author="Admin" w:date="2021-01-15T15:46:00Z">
        <w:r w:rsidR="009243B8" w:rsidRPr="009243B8">
          <w:rPr>
            <w:rFonts w:cs="宋体" w:hint="eastAsia"/>
            <w:kern w:val="0"/>
            <w:szCs w:val="21"/>
          </w:rPr>
          <w:t>5</w:t>
        </w:r>
        <w:r w:rsidR="009243B8" w:rsidRPr="009243B8">
          <w:rPr>
            <w:rFonts w:cs="宋体" w:hint="eastAsia"/>
            <w:kern w:val="0"/>
            <w:szCs w:val="21"/>
          </w:rPr>
          <w:t>秒，且包含以</w:t>
        </w:r>
        <w:r w:rsidR="009243B8" w:rsidRPr="009243B8">
          <w:rPr>
            <w:rFonts w:cs="宋体" w:hint="eastAsia"/>
            <w:kern w:val="0"/>
            <w:szCs w:val="21"/>
          </w:rPr>
          <w:t>10</w:t>
        </w:r>
      </w:ins>
      <w:ins w:id="333" w:author="Admin" w:date="2021-01-15T15:47:00Z">
        <w:r w:rsidR="009243B8">
          <w:rPr>
            <w:rFonts w:cs="宋体"/>
            <w:kern w:val="0"/>
            <w:szCs w:val="21"/>
          </w:rPr>
          <w:t>H</w:t>
        </w:r>
        <w:r w:rsidR="009243B8">
          <w:rPr>
            <w:rFonts w:cs="宋体" w:hint="eastAsia"/>
            <w:kern w:val="0"/>
            <w:szCs w:val="21"/>
          </w:rPr>
          <w:t>z</w:t>
        </w:r>
      </w:ins>
      <w:ins w:id="334" w:author="Admin" w:date="2021-01-15T15:46:00Z">
        <w:r w:rsidR="009243B8" w:rsidRPr="009243B8">
          <w:rPr>
            <w:rFonts w:cs="宋体" w:hint="eastAsia"/>
            <w:kern w:val="0"/>
            <w:szCs w:val="21"/>
          </w:rPr>
          <w:t>采样的每个</w:t>
        </w:r>
      </w:ins>
      <w:ins w:id="335" w:author="Admin" w:date="2021-01-15T15:52:00Z">
        <w:r w:rsidR="009243B8">
          <w:rPr>
            <w:rFonts w:cs="宋体" w:hint="eastAsia"/>
            <w:kern w:val="0"/>
            <w:szCs w:val="21"/>
          </w:rPr>
          <w:t>被</w:t>
        </w:r>
      </w:ins>
      <w:ins w:id="336" w:author="Admin" w:date="2021-01-15T15:46:00Z">
        <w:r w:rsidR="009243B8" w:rsidRPr="009243B8">
          <w:rPr>
            <w:rFonts w:cs="宋体" w:hint="eastAsia"/>
            <w:kern w:val="0"/>
            <w:szCs w:val="21"/>
          </w:rPr>
          <w:t>跟踪对象的</w:t>
        </w:r>
        <w:r w:rsidR="009243B8" w:rsidRPr="009243B8">
          <w:rPr>
            <w:rFonts w:cs="宋体" w:hint="eastAsia"/>
            <w:kern w:val="0"/>
            <w:szCs w:val="21"/>
          </w:rPr>
          <w:t>2D</w:t>
        </w:r>
        <w:r w:rsidR="009243B8">
          <w:rPr>
            <w:rFonts w:cs="宋体" w:hint="eastAsia"/>
            <w:kern w:val="0"/>
            <w:szCs w:val="21"/>
          </w:rPr>
          <w:t>鸟瞰图</w:t>
        </w:r>
      </w:ins>
      <w:ins w:id="337" w:author="Admin" w:date="2021-01-15T15:47:00Z">
        <w:r w:rsidR="009243B8">
          <w:rPr>
            <w:rFonts w:cs="宋体" w:hint="eastAsia"/>
            <w:kern w:val="0"/>
            <w:szCs w:val="21"/>
          </w:rPr>
          <w:t>，</w:t>
        </w:r>
      </w:ins>
      <w:ins w:id="338" w:author="Admin" w:date="2021-01-15T15:53:00Z">
        <w:r w:rsidR="009243B8">
          <w:rPr>
            <w:rFonts w:cs="宋体" w:hint="eastAsia"/>
            <w:kern w:val="0"/>
            <w:szCs w:val="21"/>
          </w:rPr>
          <w:t>每个序列的“焦点</w:t>
        </w:r>
        <w:r w:rsidR="009243B8">
          <w:rPr>
            <w:rFonts w:cs="宋体"/>
            <w:kern w:val="0"/>
            <w:szCs w:val="21"/>
          </w:rPr>
          <w:t>”</w:t>
        </w:r>
        <w:r w:rsidR="009243B8">
          <w:rPr>
            <w:rFonts w:cs="宋体" w:hint="eastAsia"/>
            <w:kern w:val="0"/>
            <w:szCs w:val="21"/>
          </w:rPr>
          <w:t>对象始终是车辆，</w:t>
        </w:r>
      </w:ins>
      <w:ins w:id="339" w:author="Admin" w:date="2021-01-15T15:54:00Z">
        <w:r w:rsidR="00025D09">
          <w:rPr>
            <w:rFonts w:cs="宋体" w:hint="eastAsia"/>
            <w:kern w:val="0"/>
            <w:szCs w:val="21"/>
          </w:rPr>
          <w:t>但是其他跟踪的对象可以是车辆，行人或自行车，</w:t>
        </w:r>
        <w:r w:rsidR="009243B8" w:rsidRPr="009243B8">
          <w:rPr>
            <w:rFonts w:cs="宋体" w:hint="eastAsia"/>
            <w:kern w:val="0"/>
            <w:szCs w:val="21"/>
          </w:rPr>
          <w:t>它们的轨迹可用作“社会（</w:t>
        </w:r>
        <w:r w:rsidR="009243B8" w:rsidRPr="009243B8">
          <w:rPr>
            <w:rFonts w:cs="宋体" w:hint="eastAsia"/>
            <w:kern w:val="0"/>
            <w:szCs w:val="21"/>
          </w:rPr>
          <w:t xml:space="preserve"> Social</w:t>
        </w:r>
        <w:r w:rsidR="009243B8" w:rsidRPr="009243B8">
          <w:rPr>
            <w:rFonts w:cs="宋体" w:hint="eastAsia"/>
            <w:kern w:val="0"/>
            <w:szCs w:val="21"/>
          </w:rPr>
          <w:t>）”预测模型的上下文</w:t>
        </w:r>
      </w:ins>
      <w:ins w:id="340" w:author="Admin" w:date="2021-01-15T15:55:00Z">
        <w:r w:rsidR="00025D09">
          <w:rPr>
            <w:rFonts w:cs="宋体" w:hint="eastAsia"/>
            <w:kern w:val="0"/>
            <w:szCs w:val="21"/>
          </w:rPr>
          <w:t>信息</w:t>
        </w:r>
      </w:ins>
      <w:ins w:id="341" w:author="Admin" w:date="2021-01-15T15:48:00Z">
        <w:r w:rsidR="009243B8">
          <w:rPr>
            <w:rFonts w:cs="宋体" w:hint="eastAsia"/>
            <w:kern w:val="0"/>
            <w:szCs w:val="21"/>
          </w:rPr>
          <w:t>，</w:t>
        </w:r>
      </w:ins>
      <w:ins w:id="342" w:author="Admin" w:date="2021-01-15T15:46:00Z">
        <w:r w:rsidR="009243B8">
          <w:rPr>
            <w:rFonts w:cs="宋体" w:hint="eastAsia"/>
            <w:kern w:val="0"/>
            <w:szCs w:val="21"/>
          </w:rPr>
          <w:t>该数据集</w:t>
        </w:r>
        <w:r w:rsidR="009243B8" w:rsidRPr="009243B8">
          <w:rPr>
            <w:rFonts w:cs="宋体" w:hint="eastAsia"/>
            <w:kern w:val="0"/>
            <w:szCs w:val="21"/>
          </w:rPr>
          <w:t>由超过</w:t>
        </w:r>
        <w:r w:rsidR="009243B8" w:rsidRPr="009243B8">
          <w:rPr>
            <w:rFonts w:cs="宋体" w:hint="eastAsia"/>
            <w:kern w:val="0"/>
            <w:szCs w:val="21"/>
          </w:rPr>
          <w:t>1000</w:t>
        </w:r>
        <w:r w:rsidR="009243B8" w:rsidRPr="009243B8">
          <w:rPr>
            <w:rFonts w:cs="宋体" w:hint="eastAsia"/>
            <w:kern w:val="0"/>
            <w:szCs w:val="21"/>
          </w:rPr>
          <w:t>小时的街道驾驶所获取</w:t>
        </w:r>
      </w:ins>
      <w:ins w:id="343" w:author="Admin" w:date="2021-01-15T15:55:00Z">
        <w:r w:rsidR="00025D09">
          <w:rPr>
            <w:rFonts w:cs="宋体" w:hint="eastAsia"/>
            <w:kern w:val="0"/>
            <w:szCs w:val="21"/>
          </w:rPr>
          <w:t>。</w:t>
        </w:r>
      </w:ins>
    </w:p>
    <w:p w14:paraId="4DCFA744" w14:textId="69DCB3F1" w:rsidR="00025D09" w:rsidRDefault="00025D09">
      <w:pPr>
        <w:spacing w:line="360" w:lineRule="auto"/>
        <w:ind w:firstLineChars="200" w:firstLine="420"/>
        <w:jc w:val="left"/>
        <w:rPr>
          <w:ins w:id="344" w:author="Admin" w:date="2021-01-15T16:02:00Z"/>
          <w:rFonts w:cs="宋体"/>
          <w:kern w:val="0"/>
          <w:szCs w:val="21"/>
        </w:rPr>
        <w:pPrChange w:id="345" w:author="Admin" w:date="2021-01-15T16:06:00Z">
          <w:pPr>
            <w:spacing w:line="360" w:lineRule="auto"/>
            <w:jc w:val="center"/>
          </w:pPr>
        </w:pPrChange>
      </w:pPr>
      <w:ins w:id="346" w:author="Admin" w:date="2021-01-15T16:03:00Z">
        <w:r>
          <w:rPr>
            <w:noProof/>
          </w:rPr>
          <w:drawing>
            <wp:inline distT="0" distB="0" distL="0" distR="0" wp14:anchorId="67DDFC25" wp14:editId="460D0BA2">
              <wp:extent cx="2659380" cy="1807714"/>
              <wp:effectExtent l="0" t="0" r="762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73037" cy="1816998"/>
                      </a:xfrm>
                      <a:prstGeom prst="rect">
                        <a:avLst/>
                      </a:prstGeom>
                    </pic:spPr>
                  </pic:pic>
                </a:graphicData>
              </a:graphic>
            </wp:inline>
          </w:drawing>
        </w:r>
      </w:ins>
      <w:ins w:id="347" w:author="Admin" w:date="2021-01-15T16:06:00Z">
        <w:r w:rsidR="00EF7B52">
          <w:rPr>
            <w:rFonts w:cs="宋体" w:hint="eastAsia"/>
            <w:kern w:val="0"/>
            <w:szCs w:val="21"/>
          </w:rPr>
          <w:t xml:space="preserve"> </w:t>
        </w:r>
        <w:r w:rsidR="00EF7B52">
          <w:rPr>
            <w:rFonts w:cs="宋体"/>
            <w:kern w:val="0"/>
            <w:szCs w:val="21"/>
          </w:rPr>
          <w:t xml:space="preserve">  </w:t>
        </w:r>
        <w:r w:rsidR="00EF7B52">
          <w:rPr>
            <w:noProof/>
          </w:rPr>
          <w:drawing>
            <wp:inline distT="0" distB="0" distL="0" distR="0" wp14:anchorId="2C763500" wp14:editId="4D90B2BC">
              <wp:extent cx="2080260" cy="1767194"/>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88762" cy="1774417"/>
                      </a:xfrm>
                      <a:prstGeom prst="rect">
                        <a:avLst/>
                      </a:prstGeom>
                    </pic:spPr>
                  </pic:pic>
                </a:graphicData>
              </a:graphic>
            </wp:inline>
          </w:drawing>
        </w:r>
      </w:ins>
    </w:p>
    <w:p w14:paraId="4120EB25" w14:textId="3D02E0DB" w:rsidR="00025D09" w:rsidRPr="00025D09" w:rsidRDefault="00025D09">
      <w:pPr>
        <w:spacing w:line="360" w:lineRule="auto"/>
        <w:ind w:firstLineChars="700" w:firstLine="1470"/>
        <w:rPr>
          <w:ins w:id="348" w:author="Admin" w:date="2021-01-15T16:01:00Z"/>
          <w:rPrChange w:id="349" w:author="Admin" w:date="2021-01-15T16:02:00Z">
            <w:rPr>
              <w:ins w:id="350" w:author="Admin" w:date="2021-01-15T16:01:00Z"/>
              <w:rFonts w:cs="宋体"/>
              <w:kern w:val="0"/>
              <w:szCs w:val="21"/>
            </w:rPr>
          </w:rPrChange>
        </w:rPr>
        <w:pPrChange w:id="351" w:author="Admin" w:date="2021-01-15T16:02:00Z">
          <w:pPr>
            <w:spacing w:line="360" w:lineRule="auto"/>
            <w:jc w:val="center"/>
          </w:pPr>
        </w:pPrChange>
      </w:pPr>
      <w:ins w:id="352" w:author="Admin" w:date="2021-01-15T16:02:00Z">
        <w:r>
          <w:t>（</w:t>
        </w:r>
        <w:r>
          <w:t>a</w:t>
        </w:r>
        <w:r>
          <w:t>）</w:t>
        </w:r>
      </w:ins>
      <w:ins w:id="353" w:author="Admin" w:date="2021-01-15T16:05:00Z">
        <w:r w:rsidR="00EF7B52">
          <w:t>3D</w:t>
        </w:r>
        <w:r w:rsidR="00EF7B52">
          <w:rPr>
            <w:rFonts w:hint="eastAsia"/>
          </w:rPr>
          <w:t>轨迹跟踪</w:t>
        </w:r>
        <w:r w:rsidR="00EF7B52">
          <w:rPr>
            <w:rFonts w:hint="eastAsia"/>
          </w:rPr>
          <w:t>/</w:t>
        </w:r>
        <w:r w:rsidR="00EF7B52">
          <w:rPr>
            <w:rFonts w:hint="eastAsia"/>
          </w:rPr>
          <w:t>预测分类</w:t>
        </w:r>
      </w:ins>
      <w:ins w:id="354" w:author="Admin" w:date="2021-01-15T16:02:00Z">
        <w:r w:rsidR="00EF7B52">
          <w:t xml:space="preserve">           </w:t>
        </w:r>
      </w:ins>
      <w:ins w:id="355" w:author="Admin" w:date="2021-01-15T16:06:00Z">
        <w:r w:rsidR="00EF7B52">
          <w:t xml:space="preserve">    </w:t>
        </w:r>
      </w:ins>
      <w:ins w:id="356" w:author="Admin" w:date="2021-01-15T16:02:00Z">
        <w:r>
          <w:t>（</w:t>
        </w:r>
        <w:r>
          <w:t>b</w:t>
        </w:r>
        <w:r>
          <w:t>）</w:t>
        </w:r>
      </w:ins>
      <w:ins w:id="357" w:author="Admin" w:date="2021-01-15T16:06:00Z">
        <w:r w:rsidR="00EF7B52">
          <w:rPr>
            <w:rFonts w:hint="eastAsia"/>
          </w:rPr>
          <w:t>运动预测</w:t>
        </w:r>
      </w:ins>
    </w:p>
    <w:p w14:paraId="54AE43C3" w14:textId="0A6A3D97" w:rsidR="00025D09" w:rsidRPr="00025D09" w:rsidRDefault="00025D09">
      <w:pPr>
        <w:spacing w:line="360" w:lineRule="auto"/>
        <w:jc w:val="center"/>
        <w:rPr>
          <w:rPrChange w:id="358" w:author="Admin" w:date="2021-01-15T16:02:00Z">
            <w:rPr>
              <w:rFonts w:cs="宋体"/>
              <w:kern w:val="0"/>
              <w:szCs w:val="21"/>
            </w:rPr>
          </w:rPrChange>
        </w:rPr>
      </w:pPr>
      <w:ins w:id="359" w:author="Admin" w:date="2021-01-15T16:02:00Z">
        <w:r w:rsidRPr="00774ADF">
          <w:rPr>
            <w:rFonts w:hint="eastAsia"/>
          </w:rPr>
          <w:t>图</w:t>
        </w:r>
        <w:r>
          <w:t>6</w:t>
        </w:r>
        <w:r w:rsidRPr="00774ADF">
          <w:rPr>
            <w:rFonts w:hint="eastAsia"/>
          </w:rPr>
          <w:t xml:space="preserve">　</w:t>
        </w:r>
        <w:r>
          <w:rPr>
            <w:rFonts w:cs="宋体" w:hint="eastAsia"/>
            <w:kern w:val="0"/>
            <w:szCs w:val="21"/>
          </w:rPr>
          <w:t>Argoverse</w:t>
        </w:r>
        <w:r>
          <w:rPr>
            <w:rFonts w:cs="宋体" w:hint="eastAsia"/>
            <w:kern w:val="0"/>
            <w:szCs w:val="21"/>
          </w:rPr>
          <w:t>数据集</w:t>
        </w:r>
      </w:ins>
    </w:p>
    <w:p w14:paraId="2D6804DD" w14:textId="74C8D5A2" w:rsidR="006515D6" w:rsidRDefault="006515D6" w:rsidP="006515D6">
      <w:pPr>
        <w:rPr>
          <w:b/>
          <w:bCs/>
        </w:rPr>
      </w:pPr>
      <w:r>
        <w:rPr>
          <w:b/>
          <w:bCs/>
        </w:rPr>
        <w:t>4</w:t>
      </w:r>
      <w:r w:rsidR="00747C4D">
        <w:rPr>
          <w:rFonts w:hint="eastAsia"/>
          <w:b/>
          <w:bCs/>
        </w:rPr>
        <w:t>.</w:t>
      </w:r>
      <w:r w:rsidR="00747C4D">
        <w:rPr>
          <w:b/>
          <w:bCs/>
        </w:rPr>
        <w:t>2</w:t>
      </w:r>
      <w:r>
        <w:rPr>
          <w:rFonts w:hint="eastAsia"/>
          <w:b/>
          <w:bCs/>
        </w:rPr>
        <w:t xml:space="preserve">  </w:t>
      </w:r>
      <w:r>
        <w:rPr>
          <w:rFonts w:hint="eastAsia"/>
          <w:b/>
          <w:bCs/>
        </w:rPr>
        <w:t>指标评价</w:t>
      </w:r>
    </w:p>
    <w:p w14:paraId="4AAAB469" w14:textId="4FE412BF" w:rsidR="00B821F0" w:rsidRPr="00206AFD" w:rsidRDefault="00B821F0" w:rsidP="00B821F0">
      <w:pPr>
        <w:spacing w:line="360" w:lineRule="auto"/>
        <w:ind w:firstLineChars="200" w:firstLine="420"/>
        <w:rPr>
          <w:rFonts w:cs="宋体"/>
          <w:kern w:val="0"/>
          <w:szCs w:val="21"/>
        </w:rPr>
      </w:pPr>
      <w:r w:rsidRPr="00206AFD">
        <w:rPr>
          <w:rFonts w:cs="宋体" w:hint="eastAsia"/>
          <w:kern w:val="0"/>
          <w:szCs w:val="21"/>
        </w:rPr>
        <w:t>轨迹预测问题作为预测问题的子问题，</w:t>
      </w:r>
      <w:r w:rsidRPr="00206AFD">
        <w:rPr>
          <w:rFonts w:cs="宋体"/>
          <w:kern w:val="0"/>
          <w:szCs w:val="21"/>
        </w:rPr>
        <w:t>可以看作是一个序列生成问题，其中输入序列对应着观测到的所有行人的位置，之后生成一个输出序列，表示行人在未来不同时刻所处的位置。</w:t>
      </w:r>
      <w:r w:rsidR="005A3152" w:rsidRPr="00206AFD">
        <w:rPr>
          <w:rFonts w:cs="宋体"/>
          <w:kern w:val="0"/>
          <w:szCs w:val="21"/>
        </w:rPr>
        <w:t>即</w:t>
      </w:r>
      <w:r w:rsidR="005A3152" w:rsidRPr="00206AFD">
        <w:rPr>
          <w:rFonts w:cs="宋体" w:hint="eastAsia"/>
          <w:kern w:val="0"/>
          <w:szCs w:val="21"/>
        </w:rPr>
        <w:t>假设在任意一个时刻</w:t>
      </w:r>
      <w:r w:rsidR="005A3152" w:rsidRPr="00206AFD">
        <w:rPr>
          <w:rFonts w:cs="宋体"/>
          <w:kern w:val="0"/>
          <w:position w:val="-4"/>
          <w:szCs w:val="21"/>
        </w:rPr>
        <w:object w:dxaOrig="220" w:dyaOrig="260" w14:anchorId="4AEAE1E0">
          <v:shape id="_x0000_i1028" type="#_x0000_t75" style="width:10.7pt;height:12.45pt" o:ole="">
            <v:imagedata r:id="rId20" o:title=""/>
          </v:shape>
          <o:OLEObject Type="Embed" ProgID="Equation.DSMT4" ShapeID="_x0000_i1028" DrawAspect="Content" ObjectID="_1673274513" r:id="rId21"/>
        </w:object>
      </w:r>
      <w:r w:rsidR="005A3152" w:rsidRPr="00206AFD">
        <w:rPr>
          <w:rFonts w:cs="宋体" w:hint="eastAsia"/>
          <w:kern w:val="0"/>
          <w:szCs w:val="21"/>
        </w:rPr>
        <w:t>，在场景中行人</w:t>
      </w:r>
      <w:r w:rsidR="005A3152" w:rsidRPr="00206AFD">
        <w:rPr>
          <w:rFonts w:cs="宋体"/>
          <w:kern w:val="0"/>
          <w:position w:val="-6"/>
          <w:szCs w:val="21"/>
        </w:rPr>
        <w:object w:dxaOrig="139" w:dyaOrig="260" w14:anchorId="2FE82A77">
          <v:shape id="_x0000_i1029" type="#_x0000_t75" style="width:6.85pt;height:12.45pt" o:ole="">
            <v:imagedata r:id="rId22" o:title=""/>
          </v:shape>
          <o:OLEObject Type="Embed" ProgID="Equation.DSMT4" ShapeID="_x0000_i1029" DrawAspect="Content" ObjectID="_1673274514" r:id="rId23"/>
        </w:object>
      </w:r>
      <w:r w:rsidR="005A3152" w:rsidRPr="00206AFD">
        <w:rPr>
          <w:rFonts w:cs="宋体" w:hint="eastAsia"/>
          <w:kern w:val="0"/>
          <w:szCs w:val="21"/>
        </w:rPr>
        <w:t>所处于的实际位置表示为</w:t>
      </w:r>
      <w:r w:rsidR="005A3152" w:rsidRPr="00206AFD">
        <w:rPr>
          <w:rFonts w:cs="宋体"/>
          <w:kern w:val="0"/>
          <w:position w:val="-12"/>
          <w:szCs w:val="21"/>
        </w:rPr>
        <w:object w:dxaOrig="820" w:dyaOrig="380" w14:anchorId="78B1D3C5">
          <v:shape id="_x0000_i1030" type="#_x0000_t75" style="width:41.15pt;height:19.3pt" o:ole="">
            <v:imagedata r:id="rId24" o:title=""/>
          </v:shape>
          <o:OLEObject Type="Embed" ProgID="Equation.DSMT4" ShapeID="_x0000_i1030" DrawAspect="Content" ObjectID="_1673274515" r:id="rId25"/>
        </w:object>
      </w:r>
      <w:r w:rsidR="005A3152" w:rsidRPr="00206AFD">
        <w:rPr>
          <w:rFonts w:cs="宋体" w:hint="eastAsia"/>
          <w:kern w:val="0"/>
          <w:szCs w:val="21"/>
        </w:rPr>
        <w:t>,</w:t>
      </w:r>
      <w:r w:rsidR="005A3152" w:rsidRPr="00206AFD">
        <w:rPr>
          <w:rFonts w:cs="宋体"/>
          <w:kern w:val="0"/>
          <w:szCs w:val="21"/>
        </w:rPr>
        <w:t>我们从时间</w:t>
      </w:r>
      <w:r w:rsidR="005A3152" w:rsidRPr="00206AFD">
        <w:rPr>
          <w:rFonts w:cs="宋体"/>
          <w:kern w:val="0"/>
          <w:position w:val="-4"/>
          <w:szCs w:val="21"/>
        </w:rPr>
        <w:object w:dxaOrig="460" w:dyaOrig="260" w14:anchorId="591623C7">
          <v:shape id="_x0000_i1031" type="#_x0000_t75" style="width:22.7pt;height:12.45pt" o:ole="">
            <v:imagedata r:id="rId26" o:title=""/>
          </v:shape>
          <o:OLEObject Type="Embed" ProgID="Equation.DSMT4" ShapeID="_x0000_i1031" DrawAspect="Content" ObjectID="_1673274516" r:id="rId27"/>
        </w:object>
      </w:r>
      <w:r w:rsidR="005A3152" w:rsidRPr="00206AFD">
        <w:rPr>
          <w:rFonts w:cs="宋体"/>
          <w:kern w:val="0"/>
          <w:szCs w:val="21"/>
        </w:rPr>
        <w:t>到</w:t>
      </w:r>
      <w:r w:rsidR="005A3152" w:rsidRPr="00206AFD">
        <w:rPr>
          <w:rFonts w:cs="宋体"/>
          <w:kern w:val="0"/>
          <w:position w:val="-12"/>
          <w:szCs w:val="21"/>
        </w:rPr>
        <w:object w:dxaOrig="680" w:dyaOrig="360" w14:anchorId="416762D5">
          <v:shape id="_x0000_i1032" type="#_x0000_t75" style="width:33.85pt;height:18.85pt" o:ole="">
            <v:imagedata r:id="rId28" o:title=""/>
          </v:shape>
          <o:OLEObject Type="Embed" ProgID="Equation.DSMT4" ShapeID="_x0000_i1032" DrawAspect="Content" ObjectID="_1673274517" r:id="rId29"/>
        </w:object>
      </w:r>
      <w:r w:rsidR="005A3152" w:rsidRPr="00206AFD">
        <w:rPr>
          <w:rFonts w:cs="宋体"/>
          <w:kern w:val="0"/>
          <w:szCs w:val="21"/>
        </w:rPr>
        <w:t>（</w:t>
      </w:r>
      <w:r w:rsidR="005A3152" w:rsidRPr="00206AFD">
        <w:rPr>
          <w:rFonts w:ascii="宋体" w:eastAsia="宋体" w:hAnsi="宋体" w:cs="Times New Roman"/>
          <w:position w:val="-6"/>
          <w:szCs w:val="21"/>
        </w:rPr>
        <w:object w:dxaOrig="420" w:dyaOrig="279" w14:anchorId="3647618B">
          <v:shape id="_x0000_i1033" type="#_x0000_t75" style="width:21pt;height:14.15pt" o:ole="">
            <v:imagedata r:id="rId30" o:title=""/>
          </v:shape>
          <o:OLEObject Type="Embed" ProgID="Equation.DSMT4" ShapeID="_x0000_i1033" DrawAspect="Content" ObjectID="_1673274518" r:id="rId31"/>
        </w:object>
      </w:r>
      <w:r w:rsidR="005A3152" w:rsidRPr="00206AFD">
        <w:rPr>
          <w:rFonts w:ascii="宋体" w:eastAsia="宋体" w:hAnsi="宋体" w:cs="Times New Roman"/>
          <w:szCs w:val="21"/>
        </w:rPr>
        <w:t>表示观测序列长度</w:t>
      </w:r>
      <w:r w:rsidR="005A3152" w:rsidRPr="00206AFD">
        <w:rPr>
          <w:rFonts w:cs="宋体"/>
          <w:kern w:val="0"/>
          <w:szCs w:val="21"/>
        </w:rPr>
        <w:t>）观察所有行人所处的位置序列，然后预测时间</w:t>
      </w:r>
      <w:r w:rsidR="005A3152" w:rsidRPr="00206AFD">
        <w:rPr>
          <w:rFonts w:cs="宋体"/>
          <w:kern w:val="0"/>
          <w:position w:val="-12"/>
          <w:szCs w:val="21"/>
        </w:rPr>
        <w:object w:dxaOrig="820" w:dyaOrig="360" w14:anchorId="6B75D501">
          <v:shape id="_x0000_i1034" type="#_x0000_t75" style="width:41.15pt;height:18.85pt" o:ole="">
            <v:imagedata r:id="rId32" o:title=""/>
          </v:shape>
          <o:OLEObject Type="Embed" ProgID="Equation.DSMT4" ShapeID="_x0000_i1034" DrawAspect="Content" ObjectID="_1673274519" r:id="rId33"/>
        </w:object>
      </w:r>
      <w:r w:rsidR="005A3152" w:rsidRPr="00206AFD">
        <w:rPr>
          <w:rFonts w:cs="宋体"/>
          <w:kern w:val="0"/>
          <w:szCs w:val="21"/>
        </w:rPr>
        <w:t>到</w:t>
      </w:r>
      <w:r w:rsidR="005A3152" w:rsidRPr="00206AFD">
        <w:rPr>
          <w:rFonts w:cs="宋体"/>
          <w:kern w:val="0"/>
          <w:position w:val="-14"/>
          <w:szCs w:val="21"/>
        </w:rPr>
        <w:object w:dxaOrig="1060" w:dyaOrig="380" w14:anchorId="22797A75">
          <v:shape id="_x0000_i1035" type="#_x0000_t75" style="width:53.15pt;height:19.3pt" o:ole="">
            <v:imagedata r:id="rId34" o:title=""/>
          </v:shape>
          <o:OLEObject Type="Embed" ProgID="Equation.DSMT4" ShapeID="_x0000_i1035" DrawAspect="Content" ObjectID="_1673274520" r:id="rId35"/>
        </w:object>
      </w:r>
      <w:r w:rsidR="005A3152" w:rsidRPr="00206AFD">
        <w:rPr>
          <w:rFonts w:cs="宋体"/>
          <w:kern w:val="0"/>
          <w:szCs w:val="21"/>
        </w:rPr>
        <w:t>（</w:t>
      </w:r>
      <w:r w:rsidR="005A3152" w:rsidRPr="00206AFD">
        <w:rPr>
          <w:rFonts w:eastAsia="宋体" w:cs="Times New Roman"/>
          <w:position w:val="-10"/>
          <w:szCs w:val="21"/>
        </w:rPr>
        <w:object w:dxaOrig="560" w:dyaOrig="320" w14:anchorId="295B8DFB">
          <v:shape id="_x0000_i1036" type="#_x0000_t75" style="width:27.85pt;height:15.45pt" o:ole="">
            <v:imagedata r:id="rId36" o:title=""/>
          </v:shape>
          <o:OLEObject Type="Embed" ProgID="Equation.DSMT4" ShapeID="_x0000_i1036" DrawAspect="Content" ObjectID="_1673274521" r:id="rId37"/>
        </w:object>
      </w:r>
      <w:r w:rsidR="005A3152" w:rsidRPr="00206AFD">
        <w:rPr>
          <w:rFonts w:ascii="宋体" w:eastAsia="宋体" w:hAnsi="宋体" w:cs="Times New Roman"/>
          <w:szCs w:val="21"/>
        </w:rPr>
        <w:t>表示预测序列长度</w:t>
      </w:r>
      <w:r w:rsidR="005A3152" w:rsidRPr="00206AFD">
        <w:rPr>
          <w:rFonts w:cs="宋体"/>
          <w:kern w:val="0"/>
          <w:szCs w:val="21"/>
        </w:rPr>
        <w:t>）所有行人所处的预测位置</w:t>
      </w:r>
      <w:r w:rsidR="005A3152" w:rsidRPr="00206AFD">
        <w:rPr>
          <w:rFonts w:cs="宋体"/>
          <w:kern w:val="0"/>
          <w:position w:val="-12"/>
          <w:szCs w:val="21"/>
        </w:rPr>
        <w:object w:dxaOrig="820" w:dyaOrig="380" w14:anchorId="3862A7DB">
          <v:shape id="_x0000_i1037" type="#_x0000_t75" style="width:41.15pt;height:19.3pt" o:ole="">
            <v:imagedata r:id="rId38" o:title=""/>
          </v:shape>
          <o:OLEObject Type="Embed" ProgID="Equation.DSMT4" ShapeID="_x0000_i1037" DrawAspect="Content" ObjectID="_1673274522" r:id="rId39"/>
        </w:object>
      </w:r>
      <w:r w:rsidR="005A3152" w:rsidRPr="00206AFD">
        <w:rPr>
          <w:rFonts w:cs="宋体"/>
          <w:kern w:val="0"/>
          <w:szCs w:val="21"/>
        </w:rPr>
        <w:t>。那么</w:t>
      </w:r>
      <w:r w:rsidR="005A3152" w:rsidRPr="00206AFD">
        <w:rPr>
          <w:rFonts w:cs="宋体" w:hint="eastAsia"/>
          <w:kern w:val="0"/>
          <w:szCs w:val="21"/>
        </w:rPr>
        <w:t>在评估轨迹预测方法的性能时，通常主要使用平均位移误差（</w:t>
      </w:r>
      <w:r w:rsidR="005A3152" w:rsidRPr="00206AFD">
        <w:rPr>
          <w:rFonts w:cs="宋体" w:hint="eastAsia"/>
          <w:kern w:val="0"/>
          <w:szCs w:val="21"/>
        </w:rPr>
        <w:t>Average Displacement Error,</w:t>
      </w:r>
      <w:r w:rsidR="005A3152" w:rsidRPr="00206AFD">
        <w:rPr>
          <w:rFonts w:cs="宋体"/>
          <w:kern w:val="0"/>
          <w:szCs w:val="21"/>
        </w:rPr>
        <w:t xml:space="preserve"> </w:t>
      </w:r>
      <w:r w:rsidR="005A3152" w:rsidRPr="00206AFD">
        <w:rPr>
          <w:rFonts w:cs="宋体" w:hint="eastAsia"/>
          <w:kern w:val="0"/>
          <w:szCs w:val="21"/>
        </w:rPr>
        <w:t>ADE</w:t>
      </w:r>
      <w:r w:rsidR="005A3152" w:rsidRPr="00206AFD">
        <w:rPr>
          <w:rFonts w:cs="宋体" w:hint="eastAsia"/>
          <w:kern w:val="0"/>
          <w:szCs w:val="21"/>
        </w:rPr>
        <w:t>）以及最终位移误差（</w:t>
      </w:r>
      <w:r w:rsidR="005A3152" w:rsidRPr="00206AFD">
        <w:rPr>
          <w:rFonts w:cs="宋体" w:hint="eastAsia"/>
          <w:kern w:val="0"/>
          <w:szCs w:val="21"/>
        </w:rPr>
        <w:t xml:space="preserve">Final Displacement </w:t>
      </w:r>
      <w:r w:rsidR="005A3152" w:rsidRPr="00206AFD">
        <w:rPr>
          <w:rFonts w:cs="宋体"/>
          <w:kern w:val="0"/>
          <w:szCs w:val="21"/>
        </w:rPr>
        <w:t>E</w:t>
      </w:r>
      <w:r w:rsidR="005A3152" w:rsidRPr="00206AFD">
        <w:rPr>
          <w:rFonts w:cs="宋体" w:hint="eastAsia"/>
          <w:kern w:val="0"/>
          <w:szCs w:val="21"/>
        </w:rPr>
        <w:t>rror,</w:t>
      </w:r>
      <w:r w:rsidR="005A3152" w:rsidRPr="00206AFD">
        <w:rPr>
          <w:rFonts w:cs="宋体"/>
          <w:kern w:val="0"/>
          <w:szCs w:val="21"/>
        </w:rPr>
        <w:t xml:space="preserve"> </w:t>
      </w:r>
      <w:r w:rsidR="005A3152" w:rsidRPr="00206AFD">
        <w:rPr>
          <w:rFonts w:cs="宋体" w:hint="eastAsia"/>
          <w:kern w:val="0"/>
          <w:szCs w:val="21"/>
        </w:rPr>
        <w:t>FDE</w:t>
      </w:r>
      <w:r w:rsidR="005A3152" w:rsidRPr="00206AFD">
        <w:rPr>
          <w:rFonts w:cs="宋体" w:hint="eastAsia"/>
          <w:kern w:val="0"/>
          <w:szCs w:val="21"/>
        </w:rPr>
        <w:t>）两个评价指标对每个场景中智能体的轨迹进行预测评估。</w:t>
      </w:r>
    </w:p>
    <w:p w14:paraId="1D8295DB" w14:textId="77777777" w:rsidR="007523CF" w:rsidRPr="00206AFD" w:rsidRDefault="006515D6" w:rsidP="00567AD8">
      <w:pPr>
        <w:spacing w:line="360" w:lineRule="auto"/>
        <w:ind w:firstLineChars="200" w:firstLine="420"/>
        <w:rPr>
          <w:rFonts w:cs="宋体"/>
          <w:kern w:val="0"/>
          <w:szCs w:val="21"/>
        </w:rPr>
      </w:pPr>
      <w:r w:rsidRPr="00206AFD">
        <w:rPr>
          <w:rFonts w:cs="宋体"/>
          <w:kern w:val="0"/>
          <w:szCs w:val="21"/>
        </w:rPr>
        <w:t>（</w:t>
      </w:r>
      <w:r w:rsidRPr="00206AFD">
        <w:rPr>
          <w:rFonts w:cs="宋体" w:hint="eastAsia"/>
          <w:kern w:val="0"/>
          <w:szCs w:val="21"/>
        </w:rPr>
        <w:t>1</w:t>
      </w:r>
      <w:r w:rsidRPr="00206AFD">
        <w:rPr>
          <w:rFonts w:cs="宋体"/>
          <w:kern w:val="0"/>
          <w:szCs w:val="21"/>
        </w:rPr>
        <w:t>）</w:t>
      </w:r>
      <w:r w:rsidRPr="00206AFD">
        <w:rPr>
          <w:rFonts w:cs="宋体" w:hint="eastAsia"/>
          <w:kern w:val="0"/>
          <w:szCs w:val="21"/>
        </w:rPr>
        <w:t>平均位移误差（</w:t>
      </w:r>
      <w:r w:rsidRPr="00206AFD">
        <w:rPr>
          <w:rFonts w:cs="宋体" w:hint="eastAsia"/>
          <w:kern w:val="0"/>
          <w:szCs w:val="21"/>
        </w:rPr>
        <w:t>ADE</w:t>
      </w:r>
      <w:r w:rsidR="007523CF" w:rsidRPr="00206AFD">
        <w:rPr>
          <w:rFonts w:cs="宋体" w:hint="eastAsia"/>
          <w:kern w:val="0"/>
          <w:szCs w:val="21"/>
        </w:rPr>
        <w:t>）</w:t>
      </w:r>
    </w:p>
    <w:p w14:paraId="5FB93CE8" w14:textId="2C7282FB" w:rsidR="00086BBC" w:rsidRPr="00206AFD" w:rsidRDefault="007523CF" w:rsidP="009570FB">
      <w:pPr>
        <w:spacing w:line="360" w:lineRule="auto"/>
        <w:ind w:firstLineChars="205" w:firstLine="430"/>
        <w:rPr>
          <w:rFonts w:cs="Times New Roman"/>
        </w:rPr>
      </w:pPr>
      <w:r w:rsidRPr="00206AFD">
        <w:rPr>
          <w:rFonts w:cs="宋体" w:hint="eastAsia"/>
          <w:kern w:val="0"/>
          <w:szCs w:val="21"/>
        </w:rPr>
        <w:lastRenderedPageBreak/>
        <w:t>平均位移误差（</w:t>
      </w:r>
      <w:r w:rsidRPr="00206AFD">
        <w:rPr>
          <w:rFonts w:cs="宋体" w:hint="eastAsia"/>
          <w:kern w:val="0"/>
          <w:szCs w:val="21"/>
        </w:rPr>
        <w:t>A</w:t>
      </w:r>
      <w:r w:rsidRPr="00206AFD">
        <w:rPr>
          <w:rFonts w:cs="宋体"/>
          <w:kern w:val="0"/>
          <w:szCs w:val="21"/>
        </w:rPr>
        <w:t>DE</w:t>
      </w:r>
      <w:r w:rsidRPr="00206AFD">
        <w:rPr>
          <w:rFonts w:cs="宋体" w:hint="eastAsia"/>
          <w:kern w:val="0"/>
          <w:szCs w:val="21"/>
        </w:rPr>
        <w:t>）是指每一个行人的真实轨迹与预测轨迹的位置序列</w:t>
      </w:r>
      <w:r w:rsidR="006515D6" w:rsidRPr="00206AFD">
        <w:rPr>
          <w:rFonts w:cs="宋体" w:hint="eastAsia"/>
          <w:kern w:val="0"/>
          <w:szCs w:val="21"/>
        </w:rPr>
        <w:t>在每一个时间步长内的</w:t>
      </w:r>
      <w:r w:rsidRPr="00206AFD">
        <w:rPr>
          <w:rFonts w:cs="宋体" w:hint="eastAsia"/>
          <w:kern w:val="0"/>
          <w:szCs w:val="21"/>
        </w:rPr>
        <w:t>平均欧式</w:t>
      </w:r>
      <w:r w:rsidR="006515D6" w:rsidRPr="00206AFD">
        <w:rPr>
          <w:rFonts w:cs="宋体" w:hint="eastAsia"/>
          <w:kern w:val="0"/>
          <w:szCs w:val="21"/>
        </w:rPr>
        <w:t>距离</w:t>
      </w:r>
      <w:r w:rsidRPr="00206AFD">
        <w:rPr>
          <w:rFonts w:cs="宋体" w:hint="eastAsia"/>
          <w:kern w:val="0"/>
          <w:szCs w:val="21"/>
        </w:rPr>
        <w:t>差值</w:t>
      </w:r>
      <w:r w:rsidR="008A1EE8" w:rsidRPr="00206AFD">
        <w:rPr>
          <w:rFonts w:cs="宋体" w:hint="eastAsia"/>
          <w:kern w:val="0"/>
          <w:szCs w:val="21"/>
        </w:rPr>
        <w:t>，</w:t>
      </w:r>
      <w:r w:rsidRPr="00206AFD">
        <w:rPr>
          <w:rFonts w:cs="宋体" w:hint="eastAsia"/>
          <w:kern w:val="0"/>
          <w:szCs w:val="21"/>
        </w:rPr>
        <w:t>用来评估预测</w:t>
      </w:r>
      <w:r w:rsidR="00406E24" w:rsidRPr="00206AFD">
        <w:rPr>
          <w:rFonts w:cs="宋体" w:hint="eastAsia"/>
          <w:kern w:val="0"/>
          <w:szCs w:val="21"/>
        </w:rPr>
        <w:t>过程</w:t>
      </w:r>
      <w:r w:rsidRPr="00206AFD">
        <w:rPr>
          <w:rFonts w:cs="宋体" w:hint="eastAsia"/>
          <w:kern w:val="0"/>
          <w:szCs w:val="21"/>
        </w:rPr>
        <w:t>的总体性能</w:t>
      </w:r>
      <w:r w:rsidR="005A3152" w:rsidRPr="00206AFD">
        <w:rPr>
          <w:rFonts w:cs="宋体"/>
          <w:kern w:val="0"/>
          <w:szCs w:val="21"/>
        </w:rPr>
        <w:t>，</w:t>
      </w:r>
      <w:r w:rsidR="00B821F0" w:rsidRPr="00206AFD">
        <w:rPr>
          <w:rFonts w:cs="宋体"/>
          <w:kern w:val="0"/>
          <w:szCs w:val="21"/>
        </w:rPr>
        <w:t>如式</w:t>
      </w:r>
      <w:r w:rsidR="00B821F0" w:rsidRPr="00206AFD">
        <w:rPr>
          <w:rFonts w:cs="Times New Roman"/>
        </w:rPr>
        <w:t>（</w:t>
      </w:r>
      <w:r w:rsidR="00B821F0" w:rsidRPr="00206AFD">
        <w:rPr>
          <w:rFonts w:cs="Times New Roman"/>
        </w:rPr>
        <w:t>1</w:t>
      </w:r>
      <w:r w:rsidR="00B821F0" w:rsidRPr="00206AFD">
        <w:rPr>
          <w:rFonts w:cs="Times New Roman"/>
        </w:rPr>
        <w:t>）所示。</w:t>
      </w:r>
    </w:p>
    <w:p w14:paraId="4D9120F3" w14:textId="77777777" w:rsidR="00567AD8" w:rsidRDefault="007322B4" w:rsidP="007A5752">
      <w:pPr>
        <w:spacing w:line="360" w:lineRule="auto"/>
        <w:ind w:leftChars="200" w:left="420" w:firstLineChars="700" w:firstLine="1470"/>
        <w:rPr>
          <w:rFonts w:cs="Times New Roman"/>
          <w:color w:val="FF0000"/>
          <w:position w:val="-32"/>
        </w:rPr>
      </w:pPr>
      <w:r w:rsidRPr="00206AFD">
        <w:rPr>
          <w:rFonts w:cs="Times New Roman"/>
          <w:position w:val="-32"/>
        </w:rPr>
        <w:object w:dxaOrig="4740" w:dyaOrig="760" w14:anchorId="69BAF2C1">
          <v:shape id="_x0000_i1038" type="#_x0000_t75" style="width:237.45pt;height:37.3pt" o:ole="">
            <v:imagedata r:id="rId40" o:title=""/>
          </v:shape>
          <o:OLEObject Type="Embed" ProgID="Equation.DSMT4" ShapeID="_x0000_i1038" DrawAspect="Content" ObjectID="_1673274523" r:id="rId41"/>
        </w:object>
      </w:r>
      <w:r w:rsidRPr="00206AFD">
        <w:rPr>
          <w:rFonts w:cs="Times New Roman"/>
          <w:position w:val="-32"/>
        </w:rPr>
        <w:t xml:space="preserve">       </w:t>
      </w:r>
      <w:r w:rsidR="00084AFB" w:rsidRPr="00206AFD">
        <w:rPr>
          <w:rFonts w:cs="Times New Roman"/>
          <w:position w:val="-32"/>
        </w:rPr>
        <w:t xml:space="preserve"> </w:t>
      </w:r>
      <w:r w:rsidRPr="00206AFD">
        <w:rPr>
          <w:rFonts w:cs="Times New Roman"/>
          <w:position w:val="-32"/>
        </w:rPr>
        <w:t xml:space="preserve">   </w:t>
      </w:r>
      <w:r w:rsidRPr="00206AFD">
        <w:rPr>
          <w:rFonts w:cs="Times New Roman"/>
        </w:rPr>
        <w:t>（</w:t>
      </w:r>
      <w:r w:rsidRPr="00206AFD">
        <w:rPr>
          <w:rFonts w:cs="Times New Roman"/>
        </w:rPr>
        <w:t>1</w:t>
      </w:r>
      <w:r w:rsidRPr="00206AFD">
        <w:rPr>
          <w:rFonts w:cs="Times New Roman"/>
        </w:rPr>
        <w:t>）</w:t>
      </w:r>
      <w:r w:rsidR="001B7A44">
        <w:rPr>
          <w:rFonts w:cs="Times New Roman"/>
          <w:color w:val="FF0000"/>
          <w:position w:val="-32"/>
        </w:rPr>
        <w:t xml:space="preserve"> </w:t>
      </w:r>
    </w:p>
    <w:p w14:paraId="78D4C912" w14:textId="77777777" w:rsidR="00567AD8" w:rsidRPr="00206AFD" w:rsidRDefault="00567AD8" w:rsidP="00567AD8">
      <w:pPr>
        <w:spacing w:line="360" w:lineRule="auto"/>
        <w:ind w:firstLineChars="200" w:firstLine="420"/>
        <w:rPr>
          <w:rFonts w:cs="Times New Roman"/>
        </w:rPr>
      </w:pPr>
      <w:r w:rsidRPr="00206AFD">
        <w:rPr>
          <w:rFonts w:cs="宋体"/>
          <w:kern w:val="0"/>
          <w:szCs w:val="21"/>
        </w:rPr>
        <w:t>（</w:t>
      </w:r>
      <w:r w:rsidRPr="00206AFD">
        <w:rPr>
          <w:rFonts w:cs="宋体"/>
          <w:kern w:val="0"/>
          <w:szCs w:val="21"/>
        </w:rPr>
        <w:t>2</w:t>
      </w:r>
      <w:r w:rsidRPr="00206AFD">
        <w:rPr>
          <w:rFonts w:cs="宋体"/>
          <w:kern w:val="0"/>
          <w:szCs w:val="21"/>
        </w:rPr>
        <w:t>）</w:t>
      </w:r>
      <w:r w:rsidRPr="00206AFD">
        <w:rPr>
          <w:rFonts w:cs="宋体" w:hint="eastAsia"/>
          <w:kern w:val="0"/>
          <w:szCs w:val="21"/>
        </w:rPr>
        <w:t>最终位移误差（</w:t>
      </w:r>
      <w:r w:rsidRPr="00206AFD">
        <w:rPr>
          <w:rFonts w:cs="宋体" w:hint="eastAsia"/>
          <w:kern w:val="0"/>
          <w:szCs w:val="21"/>
        </w:rPr>
        <w:t>FDE</w:t>
      </w:r>
      <w:r w:rsidRPr="00206AFD">
        <w:rPr>
          <w:rFonts w:cs="宋体" w:hint="eastAsia"/>
          <w:kern w:val="0"/>
          <w:szCs w:val="21"/>
        </w:rPr>
        <w:t>）</w:t>
      </w:r>
    </w:p>
    <w:p w14:paraId="384ABCF1" w14:textId="315E359B" w:rsidR="00567AD8" w:rsidRPr="00567AD8" w:rsidRDefault="00567AD8" w:rsidP="00567AD8">
      <w:pPr>
        <w:spacing w:line="360" w:lineRule="auto"/>
        <w:ind w:firstLineChars="200" w:firstLine="420"/>
        <w:jc w:val="left"/>
        <w:rPr>
          <w:rFonts w:cs="宋体"/>
          <w:kern w:val="0"/>
          <w:szCs w:val="21"/>
        </w:rPr>
      </w:pPr>
      <w:r w:rsidRPr="00206AFD">
        <w:rPr>
          <w:rFonts w:cs="宋体" w:hint="eastAsia"/>
          <w:kern w:val="0"/>
          <w:szCs w:val="21"/>
        </w:rPr>
        <w:t>最终位移误差（</w:t>
      </w:r>
      <w:r w:rsidRPr="00206AFD">
        <w:rPr>
          <w:rFonts w:cs="宋体" w:hint="eastAsia"/>
          <w:kern w:val="0"/>
          <w:szCs w:val="21"/>
        </w:rPr>
        <w:t>FDE</w:t>
      </w:r>
      <w:r w:rsidRPr="00206AFD">
        <w:rPr>
          <w:rFonts w:cs="宋体" w:hint="eastAsia"/>
          <w:kern w:val="0"/>
          <w:szCs w:val="21"/>
        </w:rPr>
        <w:t>）是指每一个行人真实轨迹与预测轨迹位置序列在终点位置的平均欧式距离差值。如式（</w:t>
      </w:r>
      <w:r w:rsidRPr="00206AFD">
        <w:rPr>
          <w:rFonts w:cs="宋体" w:hint="eastAsia"/>
          <w:kern w:val="0"/>
          <w:szCs w:val="21"/>
        </w:rPr>
        <w:t>2</w:t>
      </w:r>
      <w:r w:rsidRPr="00206AFD">
        <w:rPr>
          <w:rFonts w:cs="宋体" w:hint="eastAsia"/>
          <w:kern w:val="0"/>
          <w:szCs w:val="21"/>
        </w:rPr>
        <w:t>）所示。</w:t>
      </w:r>
    </w:p>
    <w:p w14:paraId="5B66E391" w14:textId="28A6B95F" w:rsidR="00331015" w:rsidRPr="00567AD8" w:rsidRDefault="00567AD8" w:rsidP="00567AD8">
      <w:pPr>
        <w:spacing w:line="360" w:lineRule="auto"/>
        <w:ind w:leftChars="200" w:left="420" w:firstLineChars="700" w:firstLine="1470"/>
        <w:rPr>
          <w:rFonts w:cs="Times New Roman"/>
        </w:rPr>
      </w:pPr>
      <w:r w:rsidRPr="00206AFD">
        <w:rPr>
          <w:rFonts w:cs="Times New Roman"/>
          <w:position w:val="-28"/>
        </w:rPr>
        <w:object w:dxaOrig="5260" w:dyaOrig="680" w14:anchorId="263F35FB">
          <v:shape id="_x0000_i1039" type="#_x0000_t75" style="width:262.3pt;height:33.85pt" o:ole="">
            <v:imagedata r:id="rId42" o:title=""/>
          </v:shape>
          <o:OLEObject Type="Embed" ProgID="Equation.DSMT4" ShapeID="_x0000_i1039" DrawAspect="Content" ObjectID="_1673274524" r:id="rId43"/>
        </w:object>
      </w:r>
      <w:r>
        <w:rPr>
          <w:rFonts w:cs="Times New Roman"/>
        </w:rPr>
        <w:t xml:space="preserve">       </w:t>
      </w:r>
      <w:r w:rsidRPr="00206AFD">
        <w:rPr>
          <w:rFonts w:cs="Times New Roman"/>
        </w:rPr>
        <w:t>（</w:t>
      </w:r>
      <w:r>
        <w:rPr>
          <w:rFonts w:cs="Times New Roman"/>
        </w:rPr>
        <w:t>2</w:t>
      </w:r>
      <w:r w:rsidRPr="00206AFD">
        <w:rPr>
          <w:rFonts w:cs="Times New Roman"/>
        </w:rPr>
        <w:t>）</w:t>
      </w:r>
      <w:r>
        <w:rPr>
          <w:rFonts w:cs="Times New Roman"/>
        </w:rPr>
        <w:t xml:space="preserve">    </w:t>
      </w:r>
    </w:p>
    <w:p w14:paraId="3CFC41CB" w14:textId="153510B0" w:rsidR="00747C4D" w:rsidRDefault="00747C4D" w:rsidP="00747C4D">
      <w:pPr>
        <w:rPr>
          <w:b/>
          <w:bCs/>
        </w:rPr>
      </w:pPr>
      <w:r>
        <w:rPr>
          <w:b/>
          <w:bCs/>
        </w:rPr>
        <w:t>4</w:t>
      </w:r>
      <w:r>
        <w:rPr>
          <w:rFonts w:hint="eastAsia"/>
          <w:b/>
          <w:bCs/>
        </w:rPr>
        <w:t>.</w:t>
      </w:r>
      <w:r>
        <w:rPr>
          <w:b/>
          <w:bCs/>
        </w:rPr>
        <w:t>3</w:t>
      </w:r>
      <w:r>
        <w:rPr>
          <w:rFonts w:hint="eastAsia"/>
          <w:b/>
          <w:bCs/>
        </w:rPr>
        <w:t xml:space="preserve">  </w:t>
      </w:r>
      <w:r>
        <w:rPr>
          <w:rFonts w:hint="eastAsia"/>
          <w:b/>
          <w:bCs/>
        </w:rPr>
        <w:t>性能比较</w:t>
      </w:r>
    </w:p>
    <w:p w14:paraId="021DADCB" w14:textId="59FFDAEA" w:rsidR="009D6EB9" w:rsidRDefault="00747C4D" w:rsidP="009D6EB9">
      <w:pPr>
        <w:spacing w:line="360" w:lineRule="auto"/>
        <w:ind w:firstLineChars="205" w:firstLine="430"/>
        <w:rPr>
          <w:rFonts w:cs="宋体"/>
          <w:kern w:val="0"/>
          <w:szCs w:val="21"/>
        </w:rPr>
      </w:pPr>
      <w:r>
        <w:rPr>
          <w:rFonts w:cs="宋体" w:hint="eastAsia"/>
          <w:kern w:val="0"/>
          <w:szCs w:val="21"/>
        </w:rPr>
        <w:t>目前领域</w:t>
      </w:r>
      <w:r w:rsidRPr="00747C4D">
        <w:rPr>
          <w:rFonts w:cs="宋体" w:hint="eastAsia"/>
          <w:kern w:val="0"/>
          <w:szCs w:val="21"/>
        </w:rPr>
        <w:t>内最常用于性能测试的数据集是</w:t>
      </w:r>
      <w:r>
        <w:rPr>
          <w:rFonts w:cs="宋体"/>
          <w:kern w:val="0"/>
          <w:szCs w:val="21"/>
        </w:rPr>
        <w:t>ETH</w:t>
      </w:r>
      <w:r>
        <w:rPr>
          <w:rFonts w:cs="宋体"/>
          <w:kern w:val="0"/>
          <w:szCs w:val="21"/>
        </w:rPr>
        <w:t>和</w:t>
      </w:r>
      <w:r>
        <w:rPr>
          <w:rFonts w:cs="宋体" w:hint="eastAsia"/>
          <w:kern w:val="0"/>
          <w:szCs w:val="21"/>
        </w:rPr>
        <w:t>U</w:t>
      </w:r>
      <w:r>
        <w:rPr>
          <w:rFonts w:cs="宋体"/>
          <w:kern w:val="0"/>
          <w:szCs w:val="21"/>
        </w:rPr>
        <w:t>CY</w:t>
      </w:r>
      <w:r>
        <w:rPr>
          <w:rFonts w:cs="宋体" w:hint="eastAsia"/>
          <w:kern w:val="0"/>
          <w:szCs w:val="21"/>
        </w:rPr>
        <w:t>数据集。</w:t>
      </w:r>
      <w:r w:rsidR="00A0632A">
        <w:rPr>
          <w:rFonts w:cs="宋体" w:hint="eastAsia"/>
          <w:kern w:val="0"/>
          <w:szCs w:val="21"/>
        </w:rPr>
        <w:t>虽然在后期有许多针对轨迹预测算法的大型数据集相继被提出</w:t>
      </w:r>
      <w:r>
        <w:rPr>
          <w:rFonts w:cs="宋体" w:hint="eastAsia"/>
          <w:kern w:val="0"/>
          <w:szCs w:val="21"/>
        </w:rPr>
        <w:t>，但是由于</w:t>
      </w:r>
      <w:r w:rsidR="00A0632A">
        <w:rPr>
          <w:rFonts w:cs="宋体" w:hint="eastAsia"/>
          <w:kern w:val="0"/>
          <w:szCs w:val="21"/>
        </w:rPr>
        <w:t>这些数据集出现的时间较为靠后</w:t>
      </w:r>
      <w:r w:rsidRPr="00747C4D">
        <w:rPr>
          <w:rFonts w:cs="宋体" w:hint="eastAsia"/>
          <w:kern w:val="0"/>
          <w:szCs w:val="21"/>
        </w:rPr>
        <w:t>，</w:t>
      </w:r>
      <w:r w:rsidR="00A0632A">
        <w:rPr>
          <w:rFonts w:cs="宋体" w:hint="eastAsia"/>
          <w:kern w:val="0"/>
          <w:szCs w:val="21"/>
        </w:rPr>
        <w:t>一些早期发布的轨迹预测算法在后期发布较晚的数据集上的验证缺乏充足的实验数据，难以相对准确地测试这些算法的效果</w:t>
      </w:r>
      <w:r w:rsidRPr="00747C4D">
        <w:rPr>
          <w:rFonts w:cs="宋体" w:hint="eastAsia"/>
          <w:kern w:val="0"/>
          <w:szCs w:val="21"/>
        </w:rPr>
        <w:t>，故本文只比较了基于</w:t>
      </w:r>
      <w:r w:rsidRPr="00747C4D">
        <w:rPr>
          <w:rFonts w:cs="宋体" w:hint="eastAsia"/>
          <w:kern w:val="0"/>
          <w:szCs w:val="21"/>
        </w:rPr>
        <w:t>ETH</w:t>
      </w:r>
      <w:r w:rsidRPr="00747C4D">
        <w:rPr>
          <w:rFonts w:cs="宋体" w:hint="eastAsia"/>
          <w:kern w:val="0"/>
          <w:szCs w:val="21"/>
        </w:rPr>
        <w:t>和</w:t>
      </w:r>
      <w:r w:rsidRPr="00747C4D">
        <w:rPr>
          <w:rFonts w:cs="宋体" w:hint="eastAsia"/>
          <w:kern w:val="0"/>
          <w:szCs w:val="21"/>
        </w:rPr>
        <w:t>UCY</w:t>
      </w:r>
      <w:r w:rsidRPr="00747C4D">
        <w:rPr>
          <w:rFonts w:cs="宋体" w:hint="eastAsia"/>
          <w:kern w:val="0"/>
          <w:szCs w:val="21"/>
        </w:rPr>
        <w:t>数据集的模型性能比较。表</w:t>
      </w:r>
      <w:r w:rsidRPr="00747C4D">
        <w:rPr>
          <w:rFonts w:cs="宋体" w:hint="eastAsia"/>
          <w:kern w:val="0"/>
          <w:szCs w:val="21"/>
        </w:rPr>
        <w:t>1</w:t>
      </w:r>
      <w:r w:rsidRPr="00747C4D">
        <w:rPr>
          <w:rFonts w:cs="宋体" w:hint="eastAsia"/>
          <w:kern w:val="0"/>
          <w:szCs w:val="21"/>
        </w:rPr>
        <w:t>列出了本文提到的一些轨迹预测方法在公开数据集上的</w:t>
      </w:r>
      <w:r>
        <w:rPr>
          <w:rFonts w:cs="宋体" w:hint="eastAsia"/>
          <w:kern w:val="0"/>
          <w:szCs w:val="21"/>
        </w:rPr>
        <w:t>性能比较结果。一些方法要用到场景或行人骨架等语义信息，故实验是</w:t>
      </w:r>
      <w:r w:rsidRPr="00747C4D">
        <w:rPr>
          <w:rFonts w:cs="宋体" w:hint="eastAsia"/>
          <w:kern w:val="0"/>
          <w:szCs w:val="21"/>
        </w:rPr>
        <w:t>在模型只使用轨迹信息时所得出的预测结果。</w:t>
      </w:r>
    </w:p>
    <w:p w14:paraId="0792DB0A" w14:textId="61014891" w:rsidR="009D6EB9" w:rsidRDefault="009D6EB9" w:rsidP="009F08C0">
      <w:pPr>
        <w:ind w:firstLineChars="200" w:firstLine="420"/>
      </w:pPr>
      <w:r>
        <w:rPr>
          <w:rFonts w:hint="eastAsia"/>
        </w:rPr>
        <w:t>表</w:t>
      </w:r>
      <w:r>
        <w:rPr>
          <w:rFonts w:hint="eastAsia"/>
        </w:rPr>
        <w:t>1</w:t>
      </w:r>
      <w:r w:rsidR="009F08C0">
        <w:t xml:space="preserve">          </w:t>
      </w:r>
      <w:r>
        <w:t xml:space="preserve">     </w:t>
      </w:r>
      <w:r>
        <w:rPr>
          <w:rFonts w:hint="eastAsia"/>
        </w:rPr>
        <w:t>各方法在</w:t>
      </w:r>
      <w:r>
        <w:rPr>
          <w:rFonts w:hint="eastAsia"/>
        </w:rPr>
        <w:t>E</w:t>
      </w:r>
      <w:r>
        <w:t>TH/UCY</w:t>
      </w:r>
      <w:r>
        <w:rPr>
          <w:rFonts w:hint="eastAsia"/>
        </w:rPr>
        <w:t>数据集中的性能表现</w:t>
      </w:r>
    </w:p>
    <w:tbl>
      <w:tblPr>
        <w:tblStyle w:val="ad"/>
        <w:tblW w:w="86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6"/>
        <w:gridCol w:w="1386"/>
        <w:gridCol w:w="958"/>
        <w:gridCol w:w="958"/>
        <w:gridCol w:w="958"/>
        <w:gridCol w:w="958"/>
        <w:gridCol w:w="958"/>
        <w:gridCol w:w="958"/>
      </w:tblGrid>
      <w:tr w:rsidR="009D6EB9" w:rsidRPr="00BB21D8" w14:paraId="763905AF" w14:textId="77777777" w:rsidTr="00C846E8">
        <w:trPr>
          <w:trHeight w:val="494"/>
          <w:jc w:val="center"/>
        </w:trPr>
        <w:tc>
          <w:tcPr>
            <w:tcW w:w="0" w:type="auto"/>
            <w:vMerge w:val="restart"/>
            <w:tcBorders>
              <w:top w:val="single" w:sz="6" w:space="0" w:color="auto"/>
            </w:tcBorders>
            <w:vAlign w:val="center"/>
          </w:tcPr>
          <w:p w14:paraId="27E9B034" w14:textId="77777777" w:rsidR="009D6EB9" w:rsidRPr="00BB21D8" w:rsidRDefault="009D6EB9" w:rsidP="00FB0E61">
            <w:pPr>
              <w:jc w:val="center"/>
              <w:rPr>
                <w:sz w:val="18"/>
                <w:szCs w:val="18"/>
              </w:rPr>
            </w:pPr>
            <w:r w:rsidRPr="00BB21D8">
              <w:rPr>
                <w:rFonts w:hint="eastAsia"/>
                <w:sz w:val="18"/>
                <w:szCs w:val="18"/>
              </w:rPr>
              <w:t>方法</w:t>
            </w:r>
          </w:p>
        </w:tc>
        <w:tc>
          <w:tcPr>
            <w:tcW w:w="0" w:type="auto"/>
            <w:vMerge w:val="restart"/>
            <w:tcBorders>
              <w:top w:val="single" w:sz="6" w:space="0" w:color="auto"/>
            </w:tcBorders>
            <w:vAlign w:val="center"/>
          </w:tcPr>
          <w:p w14:paraId="4B197CC1" w14:textId="77777777" w:rsidR="009D6EB9" w:rsidRPr="00BB21D8" w:rsidRDefault="009D6EB9" w:rsidP="00FB0E61">
            <w:pPr>
              <w:jc w:val="center"/>
              <w:rPr>
                <w:sz w:val="18"/>
                <w:szCs w:val="18"/>
              </w:rPr>
            </w:pPr>
            <w:r w:rsidRPr="00BB21D8">
              <w:rPr>
                <w:rFonts w:hint="eastAsia"/>
                <w:sz w:val="18"/>
                <w:szCs w:val="18"/>
              </w:rPr>
              <w:t>参考文献序号</w:t>
            </w:r>
          </w:p>
        </w:tc>
        <w:tc>
          <w:tcPr>
            <w:tcW w:w="0" w:type="auto"/>
            <w:gridSpan w:val="6"/>
            <w:tcBorders>
              <w:top w:val="single" w:sz="6" w:space="0" w:color="auto"/>
              <w:bottom w:val="single" w:sz="4" w:space="0" w:color="auto"/>
            </w:tcBorders>
            <w:vAlign w:val="center"/>
          </w:tcPr>
          <w:p w14:paraId="2BD3C4FE" w14:textId="77777777" w:rsidR="009D6EB9" w:rsidRPr="00BB21D8" w:rsidRDefault="009D6EB9" w:rsidP="00FB0E61">
            <w:pPr>
              <w:jc w:val="center"/>
              <w:rPr>
                <w:sz w:val="18"/>
                <w:szCs w:val="18"/>
              </w:rPr>
            </w:pPr>
            <w:r>
              <w:rPr>
                <w:rFonts w:hint="eastAsia"/>
                <w:sz w:val="18"/>
                <w:szCs w:val="18"/>
              </w:rPr>
              <w:t>评价指标</w:t>
            </w:r>
            <w:r>
              <w:rPr>
                <w:sz w:val="18"/>
                <w:szCs w:val="18"/>
              </w:rPr>
              <w:t>(ADE/FDE)</w:t>
            </w:r>
          </w:p>
        </w:tc>
      </w:tr>
      <w:tr w:rsidR="009D6EB9" w:rsidRPr="00BB21D8" w14:paraId="0EC86F22" w14:textId="77777777" w:rsidTr="00C846E8">
        <w:trPr>
          <w:trHeight w:val="494"/>
          <w:jc w:val="center"/>
        </w:trPr>
        <w:tc>
          <w:tcPr>
            <w:tcW w:w="0" w:type="auto"/>
            <w:vMerge/>
            <w:tcBorders>
              <w:bottom w:val="single" w:sz="4" w:space="0" w:color="auto"/>
            </w:tcBorders>
            <w:vAlign w:val="center"/>
          </w:tcPr>
          <w:p w14:paraId="049BFA5F" w14:textId="77777777" w:rsidR="009D6EB9" w:rsidRPr="00BB21D8" w:rsidRDefault="009D6EB9" w:rsidP="00FB0E61">
            <w:pPr>
              <w:jc w:val="center"/>
              <w:rPr>
                <w:sz w:val="18"/>
                <w:szCs w:val="18"/>
              </w:rPr>
            </w:pPr>
          </w:p>
        </w:tc>
        <w:tc>
          <w:tcPr>
            <w:tcW w:w="0" w:type="auto"/>
            <w:vMerge/>
            <w:tcBorders>
              <w:bottom w:val="single" w:sz="4" w:space="0" w:color="auto"/>
            </w:tcBorders>
            <w:vAlign w:val="center"/>
          </w:tcPr>
          <w:p w14:paraId="6EE0C249" w14:textId="77777777" w:rsidR="009D6EB9" w:rsidRPr="00BB21D8" w:rsidRDefault="009D6EB9" w:rsidP="00FB0E61">
            <w:pPr>
              <w:jc w:val="center"/>
              <w:rPr>
                <w:sz w:val="18"/>
                <w:szCs w:val="18"/>
              </w:rPr>
            </w:pPr>
          </w:p>
        </w:tc>
        <w:tc>
          <w:tcPr>
            <w:tcW w:w="0" w:type="auto"/>
            <w:tcBorders>
              <w:top w:val="single" w:sz="4" w:space="0" w:color="auto"/>
              <w:bottom w:val="single" w:sz="4" w:space="0" w:color="auto"/>
            </w:tcBorders>
            <w:vAlign w:val="center"/>
          </w:tcPr>
          <w:p w14:paraId="3F8A5811" w14:textId="77777777" w:rsidR="009D6EB9" w:rsidRPr="00BB21D8" w:rsidRDefault="009D6EB9" w:rsidP="00FB0E61">
            <w:pPr>
              <w:jc w:val="center"/>
              <w:rPr>
                <w:sz w:val="18"/>
                <w:szCs w:val="18"/>
              </w:rPr>
            </w:pPr>
            <w:r w:rsidRPr="00BB21D8">
              <w:rPr>
                <w:rFonts w:hint="eastAsia"/>
                <w:sz w:val="18"/>
                <w:szCs w:val="18"/>
              </w:rPr>
              <w:t>E</w:t>
            </w:r>
            <w:r w:rsidRPr="00BB21D8">
              <w:rPr>
                <w:sz w:val="18"/>
                <w:szCs w:val="18"/>
              </w:rPr>
              <w:t>TH</w:t>
            </w:r>
          </w:p>
        </w:tc>
        <w:tc>
          <w:tcPr>
            <w:tcW w:w="0" w:type="auto"/>
            <w:tcBorders>
              <w:top w:val="single" w:sz="4" w:space="0" w:color="auto"/>
              <w:bottom w:val="single" w:sz="4" w:space="0" w:color="auto"/>
            </w:tcBorders>
            <w:vAlign w:val="center"/>
          </w:tcPr>
          <w:p w14:paraId="39614D3B" w14:textId="77777777" w:rsidR="009D6EB9" w:rsidRPr="00BB21D8" w:rsidRDefault="009D6EB9" w:rsidP="00FB0E61">
            <w:pPr>
              <w:jc w:val="center"/>
              <w:rPr>
                <w:sz w:val="18"/>
                <w:szCs w:val="18"/>
              </w:rPr>
            </w:pPr>
            <w:r w:rsidRPr="00BB21D8">
              <w:rPr>
                <w:rFonts w:hint="eastAsia"/>
                <w:sz w:val="18"/>
                <w:szCs w:val="18"/>
              </w:rPr>
              <w:t>H</w:t>
            </w:r>
            <w:r w:rsidRPr="00BB21D8">
              <w:rPr>
                <w:sz w:val="18"/>
                <w:szCs w:val="18"/>
              </w:rPr>
              <w:t>OTEL</w:t>
            </w:r>
          </w:p>
        </w:tc>
        <w:tc>
          <w:tcPr>
            <w:tcW w:w="0" w:type="auto"/>
            <w:tcBorders>
              <w:top w:val="single" w:sz="4" w:space="0" w:color="auto"/>
              <w:bottom w:val="single" w:sz="4" w:space="0" w:color="auto"/>
            </w:tcBorders>
            <w:vAlign w:val="center"/>
          </w:tcPr>
          <w:p w14:paraId="64DCAE18" w14:textId="77777777" w:rsidR="009D6EB9" w:rsidRPr="00BB21D8" w:rsidRDefault="009D6EB9" w:rsidP="00FB0E61">
            <w:pPr>
              <w:jc w:val="center"/>
              <w:rPr>
                <w:sz w:val="18"/>
                <w:szCs w:val="18"/>
              </w:rPr>
            </w:pPr>
            <w:r w:rsidRPr="00BB21D8">
              <w:rPr>
                <w:rFonts w:hint="eastAsia"/>
                <w:sz w:val="18"/>
                <w:szCs w:val="18"/>
              </w:rPr>
              <w:t>U</w:t>
            </w:r>
            <w:r w:rsidRPr="00BB21D8">
              <w:rPr>
                <w:sz w:val="18"/>
                <w:szCs w:val="18"/>
              </w:rPr>
              <w:t>NIV</w:t>
            </w:r>
          </w:p>
        </w:tc>
        <w:tc>
          <w:tcPr>
            <w:tcW w:w="0" w:type="auto"/>
            <w:tcBorders>
              <w:top w:val="single" w:sz="4" w:space="0" w:color="auto"/>
              <w:bottom w:val="single" w:sz="4" w:space="0" w:color="auto"/>
            </w:tcBorders>
            <w:vAlign w:val="center"/>
          </w:tcPr>
          <w:p w14:paraId="010FAA83" w14:textId="77777777" w:rsidR="009D6EB9" w:rsidRPr="00BB21D8" w:rsidRDefault="009D6EB9" w:rsidP="00FB0E61">
            <w:pPr>
              <w:jc w:val="center"/>
              <w:rPr>
                <w:sz w:val="18"/>
                <w:szCs w:val="18"/>
              </w:rPr>
            </w:pPr>
            <w:r w:rsidRPr="00BB21D8">
              <w:rPr>
                <w:rFonts w:hint="eastAsia"/>
                <w:sz w:val="18"/>
                <w:szCs w:val="18"/>
              </w:rPr>
              <w:t>Z</w:t>
            </w:r>
            <w:r w:rsidRPr="00BB21D8">
              <w:rPr>
                <w:sz w:val="18"/>
                <w:szCs w:val="18"/>
              </w:rPr>
              <w:t>ARA1</w:t>
            </w:r>
          </w:p>
        </w:tc>
        <w:tc>
          <w:tcPr>
            <w:tcW w:w="0" w:type="auto"/>
            <w:tcBorders>
              <w:top w:val="single" w:sz="4" w:space="0" w:color="auto"/>
              <w:bottom w:val="single" w:sz="4" w:space="0" w:color="auto"/>
            </w:tcBorders>
            <w:vAlign w:val="center"/>
          </w:tcPr>
          <w:p w14:paraId="510D0442" w14:textId="77777777" w:rsidR="009D6EB9" w:rsidRPr="00BB21D8" w:rsidRDefault="009D6EB9" w:rsidP="00FB0E61">
            <w:pPr>
              <w:jc w:val="center"/>
              <w:rPr>
                <w:sz w:val="18"/>
                <w:szCs w:val="18"/>
              </w:rPr>
            </w:pPr>
            <w:r w:rsidRPr="00BB21D8">
              <w:rPr>
                <w:rFonts w:hint="eastAsia"/>
                <w:sz w:val="18"/>
                <w:szCs w:val="18"/>
              </w:rPr>
              <w:t>Z</w:t>
            </w:r>
            <w:r w:rsidRPr="00BB21D8">
              <w:rPr>
                <w:sz w:val="18"/>
                <w:szCs w:val="18"/>
              </w:rPr>
              <w:t>ARA2</w:t>
            </w:r>
          </w:p>
        </w:tc>
        <w:tc>
          <w:tcPr>
            <w:tcW w:w="0" w:type="auto"/>
            <w:tcBorders>
              <w:top w:val="single" w:sz="4" w:space="0" w:color="auto"/>
              <w:bottom w:val="single" w:sz="4" w:space="0" w:color="auto"/>
            </w:tcBorders>
            <w:vAlign w:val="center"/>
          </w:tcPr>
          <w:p w14:paraId="7B69394E" w14:textId="77777777" w:rsidR="009D6EB9" w:rsidRPr="00BB21D8" w:rsidRDefault="009D6EB9" w:rsidP="00FB0E61">
            <w:pPr>
              <w:jc w:val="center"/>
              <w:rPr>
                <w:sz w:val="18"/>
                <w:szCs w:val="18"/>
              </w:rPr>
            </w:pPr>
            <w:r w:rsidRPr="00BB21D8">
              <w:rPr>
                <w:rFonts w:hint="eastAsia"/>
                <w:sz w:val="18"/>
                <w:szCs w:val="18"/>
              </w:rPr>
              <w:t>A</w:t>
            </w:r>
            <w:r w:rsidRPr="00BB21D8">
              <w:rPr>
                <w:sz w:val="18"/>
                <w:szCs w:val="18"/>
              </w:rPr>
              <w:t>VG</w:t>
            </w:r>
          </w:p>
        </w:tc>
      </w:tr>
      <w:tr w:rsidR="009D6EB9" w:rsidRPr="00BB21D8" w14:paraId="75FA15FB" w14:textId="77777777" w:rsidTr="00C846E8">
        <w:trPr>
          <w:trHeight w:val="494"/>
          <w:jc w:val="center"/>
        </w:trPr>
        <w:tc>
          <w:tcPr>
            <w:tcW w:w="0" w:type="auto"/>
            <w:tcBorders>
              <w:top w:val="single" w:sz="4" w:space="0" w:color="auto"/>
            </w:tcBorders>
            <w:vAlign w:val="center"/>
          </w:tcPr>
          <w:p w14:paraId="3A5C2054" w14:textId="77777777" w:rsidR="009D6EB9" w:rsidRPr="00BB21D8" w:rsidRDefault="009D6EB9" w:rsidP="00FB0E61">
            <w:pPr>
              <w:jc w:val="center"/>
              <w:rPr>
                <w:sz w:val="18"/>
                <w:szCs w:val="18"/>
              </w:rPr>
            </w:pPr>
            <w:r w:rsidRPr="00BB21D8">
              <w:rPr>
                <w:rFonts w:hint="eastAsia"/>
                <w:sz w:val="18"/>
                <w:szCs w:val="18"/>
              </w:rPr>
              <w:t>Linear</w:t>
            </w:r>
          </w:p>
        </w:tc>
        <w:tc>
          <w:tcPr>
            <w:tcW w:w="0" w:type="auto"/>
            <w:tcBorders>
              <w:top w:val="single" w:sz="4" w:space="0" w:color="auto"/>
            </w:tcBorders>
            <w:vAlign w:val="center"/>
          </w:tcPr>
          <w:p w14:paraId="7B50FA19" w14:textId="77777777" w:rsidR="009D6EB9" w:rsidRPr="00BB21D8" w:rsidRDefault="009D6EB9" w:rsidP="00FB0E61">
            <w:pPr>
              <w:jc w:val="center"/>
              <w:rPr>
                <w:sz w:val="18"/>
                <w:szCs w:val="18"/>
              </w:rPr>
            </w:pPr>
            <w:r>
              <w:rPr>
                <w:rFonts w:hint="eastAsia"/>
                <w:sz w:val="18"/>
                <w:szCs w:val="18"/>
              </w:rPr>
              <w:t>[</w:t>
            </w:r>
            <w:r>
              <w:rPr>
                <w:sz w:val="18"/>
                <w:szCs w:val="18"/>
              </w:rPr>
              <w:t>24]</w:t>
            </w:r>
          </w:p>
        </w:tc>
        <w:tc>
          <w:tcPr>
            <w:tcW w:w="0" w:type="auto"/>
            <w:tcBorders>
              <w:top w:val="single" w:sz="4" w:space="0" w:color="auto"/>
            </w:tcBorders>
            <w:vAlign w:val="center"/>
          </w:tcPr>
          <w:p w14:paraId="6C978B23" w14:textId="77777777" w:rsidR="009D6EB9" w:rsidRPr="00BB21D8" w:rsidRDefault="009D6EB9" w:rsidP="00FB0E61">
            <w:pPr>
              <w:jc w:val="center"/>
              <w:rPr>
                <w:sz w:val="18"/>
                <w:szCs w:val="18"/>
              </w:rPr>
            </w:pPr>
            <w:r>
              <w:rPr>
                <w:rFonts w:hint="eastAsia"/>
                <w:sz w:val="18"/>
                <w:szCs w:val="18"/>
              </w:rPr>
              <w:t>1</w:t>
            </w:r>
            <w:r>
              <w:rPr>
                <w:sz w:val="18"/>
                <w:szCs w:val="18"/>
              </w:rPr>
              <w:t>.33/2.94</w:t>
            </w:r>
          </w:p>
        </w:tc>
        <w:tc>
          <w:tcPr>
            <w:tcW w:w="0" w:type="auto"/>
            <w:tcBorders>
              <w:top w:val="single" w:sz="4" w:space="0" w:color="auto"/>
            </w:tcBorders>
            <w:vAlign w:val="center"/>
          </w:tcPr>
          <w:p w14:paraId="0CC1B9E0" w14:textId="77777777" w:rsidR="009D6EB9" w:rsidRPr="00BB21D8" w:rsidRDefault="009D6EB9" w:rsidP="00FB0E61">
            <w:pPr>
              <w:jc w:val="center"/>
              <w:rPr>
                <w:sz w:val="18"/>
                <w:szCs w:val="18"/>
              </w:rPr>
            </w:pPr>
            <w:r>
              <w:rPr>
                <w:rFonts w:hint="eastAsia"/>
                <w:sz w:val="18"/>
                <w:szCs w:val="18"/>
              </w:rPr>
              <w:t>0</w:t>
            </w:r>
            <w:r>
              <w:rPr>
                <w:sz w:val="18"/>
                <w:szCs w:val="18"/>
              </w:rPr>
              <w:t>.39/0.72</w:t>
            </w:r>
          </w:p>
        </w:tc>
        <w:tc>
          <w:tcPr>
            <w:tcW w:w="0" w:type="auto"/>
            <w:tcBorders>
              <w:top w:val="single" w:sz="4" w:space="0" w:color="auto"/>
            </w:tcBorders>
            <w:vAlign w:val="center"/>
          </w:tcPr>
          <w:p w14:paraId="7F047919" w14:textId="77777777" w:rsidR="009D6EB9" w:rsidRPr="00BB21D8" w:rsidRDefault="009D6EB9" w:rsidP="00FB0E61">
            <w:pPr>
              <w:jc w:val="center"/>
              <w:rPr>
                <w:sz w:val="18"/>
                <w:szCs w:val="18"/>
              </w:rPr>
            </w:pPr>
            <w:r>
              <w:rPr>
                <w:rFonts w:hint="eastAsia"/>
                <w:sz w:val="18"/>
                <w:szCs w:val="18"/>
              </w:rPr>
              <w:t>0</w:t>
            </w:r>
            <w:r>
              <w:rPr>
                <w:sz w:val="18"/>
                <w:szCs w:val="18"/>
              </w:rPr>
              <w:t>.82/1.59</w:t>
            </w:r>
          </w:p>
        </w:tc>
        <w:tc>
          <w:tcPr>
            <w:tcW w:w="0" w:type="auto"/>
            <w:tcBorders>
              <w:top w:val="single" w:sz="4" w:space="0" w:color="auto"/>
            </w:tcBorders>
            <w:vAlign w:val="center"/>
          </w:tcPr>
          <w:p w14:paraId="69A6B328" w14:textId="77777777" w:rsidR="009D6EB9" w:rsidRPr="00BB21D8" w:rsidRDefault="009D6EB9" w:rsidP="00FB0E61">
            <w:pPr>
              <w:jc w:val="center"/>
              <w:rPr>
                <w:sz w:val="18"/>
                <w:szCs w:val="18"/>
              </w:rPr>
            </w:pPr>
            <w:r>
              <w:rPr>
                <w:rFonts w:hint="eastAsia"/>
                <w:sz w:val="18"/>
                <w:szCs w:val="18"/>
              </w:rPr>
              <w:t>0</w:t>
            </w:r>
            <w:r>
              <w:rPr>
                <w:sz w:val="18"/>
                <w:szCs w:val="18"/>
              </w:rPr>
              <w:t>.62/1.21</w:t>
            </w:r>
          </w:p>
        </w:tc>
        <w:tc>
          <w:tcPr>
            <w:tcW w:w="0" w:type="auto"/>
            <w:tcBorders>
              <w:top w:val="single" w:sz="4" w:space="0" w:color="auto"/>
            </w:tcBorders>
            <w:vAlign w:val="center"/>
          </w:tcPr>
          <w:p w14:paraId="3B340822" w14:textId="77777777" w:rsidR="009D6EB9" w:rsidRPr="00BB21D8" w:rsidRDefault="009D6EB9" w:rsidP="00FB0E61">
            <w:pPr>
              <w:jc w:val="center"/>
              <w:rPr>
                <w:sz w:val="18"/>
                <w:szCs w:val="18"/>
              </w:rPr>
            </w:pPr>
            <w:r>
              <w:rPr>
                <w:rFonts w:hint="eastAsia"/>
                <w:sz w:val="18"/>
                <w:szCs w:val="18"/>
              </w:rPr>
              <w:t>0</w:t>
            </w:r>
            <w:r>
              <w:rPr>
                <w:sz w:val="18"/>
                <w:szCs w:val="18"/>
              </w:rPr>
              <w:t>.77/1.48</w:t>
            </w:r>
          </w:p>
        </w:tc>
        <w:tc>
          <w:tcPr>
            <w:tcW w:w="0" w:type="auto"/>
            <w:tcBorders>
              <w:top w:val="single" w:sz="4" w:space="0" w:color="auto"/>
            </w:tcBorders>
            <w:vAlign w:val="center"/>
          </w:tcPr>
          <w:p w14:paraId="5628CAD4" w14:textId="77777777" w:rsidR="009D6EB9" w:rsidRPr="00BB21D8" w:rsidRDefault="009D6EB9" w:rsidP="00FB0E61">
            <w:pPr>
              <w:jc w:val="center"/>
              <w:rPr>
                <w:sz w:val="18"/>
                <w:szCs w:val="18"/>
              </w:rPr>
            </w:pPr>
            <w:r>
              <w:rPr>
                <w:rFonts w:hint="eastAsia"/>
                <w:sz w:val="18"/>
                <w:szCs w:val="18"/>
              </w:rPr>
              <w:t>0</w:t>
            </w:r>
            <w:r>
              <w:rPr>
                <w:sz w:val="18"/>
                <w:szCs w:val="18"/>
              </w:rPr>
              <w:t>.79/1.59</w:t>
            </w:r>
          </w:p>
        </w:tc>
      </w:tr>
      <w:tr w:rsidR="009D6EB9" w:rsidRPr="00BB21D8" w14:paraId="3B478B7D" w14:textId="77777777" w:rsidTr="003E3903">
        <w:trPr>
          <w:trHeight w:val="480"/>
          <w:jc w:val="center"/>
        </w:trPr>
        <w:tc>
          <w:tcPr>
            <w:tcW w:w="0" w:type="auto"/>
            <w:vAlign w:val="center"/>
          </w:tcPr>
          <w:p w14:paraId="162A3EC3" w14:textId="77777777" w:rsidR="009D6EB9" w:rsidRDefault="009D6EB9" w:rsidP="00FB0E61">
            <w:pPr>
              <w:jc w:val="center"/>
              <w:rPr>
                <w:sz w:val="18"/>
                <w:szCs w:val="18"/>
              </w:rPr>
            </w:pPr>
            <w:r>
              <w:rPr>
                <w:rFonts w:hint="eastAsia"/>
                <w:sz w:val="18"/>
                <w:szCs w:val="18"/>
              </w:rPr>
              <w:t>S</w:t>
            </w:r>
            <w:r>
              <w:rPr>
                <w:sz w:val="18"/>
                <w:szCs w:val="18"/>
              </w:rPr>
              <w:t>-LSTM</w:t>
            </w:r>
          </w:p>
        </w:tc>
        <w:tc>
          <w:tcPr>
            <w:tcW w:w="0" w:type="auto"/>
            <w:vAlign w:val="center"/>
          </w:tcPr>
          <w:p w14:paraId="6DB68CFD" w14:textId="77777777" w:rsidR="009D6EB9" w:rsidRPr="00BB21D8" w:rsidRDefault="009D6EB9" w:rsidP="00FB0E61">
            <w:pPr>
              <w:jc w:val="center"/>
              <w:rPr>
                <w:sz w:val="18"/>
                <w:szCs w:val="18"/>
              </w:rPr>
            </w:pPr>
            <w:r>
              <w:rPr>
                <w:rFonts w:hint="eastAsia"/>
                <w:sz w:val="18"/>
                <w:szCs w:val="18"/>
              </w:rPr>
              <w:t>[</w:t>
            </w:r>
            <w:r>
              <w:rPr>
                <w:sz w:val="18"/>
                <w:szCs w:val="18"/>
              </w:rPr>
              <w:t>24]</w:t>
            </w:r>
          </w:p>
        </w:tc>
        <w:tc>
          <w:tcPr>
            <w:tcW w:w="0" w:type="auto"/>
            <w:vAlign w:val="center"/>
          </w:tcPr>
          <w:p w14:paraId="0F4BB110" w14:textId="77777777" w:rsidR="009D6EB9" w:rsidRPr="00BB21D8" w:rsidRDefault="009D6EB9" w:rsidP="00FB0E61">
            <w:pPr>
              <w:jc w:val="center"/>
              <w:rPr>
                <w:sz w:val="18"/>
                <w:szCs w:val="18"/>
              </w:rPr>
            </w:pPr>
            <w:r>
              <w:rPr>
                <w:rFonts w:hint="eastAsia"/>
                <w:sz w:val="18"/>
                <w:szCs w:val="18"/>
              </w:rPr>
              <w:t>1</w:t>
            </w:r>
            <w:r>
              <w:rPr>
                <w:sz w:val="18"/>
                <w:szCs w:val="18"/>
              </w:rPr>
              <w:t>.09/2.35</w:t>
            </w:r>
          </w:p>
        </w:tc>
        <w:tc>
          <w:tcPr>
            <w:tcW w:w="0" w:type="auto"/>
            <w:vAlign w:val="center"/>
          </w:tcPr>
          <w:p w14:paraId="65D45CB2" w14:textId="77777777" w:rsidR="009D6EB9" w:rsidRPr="00BB21D8" w:rsidRDefault="009D6EB9" w:rsidP="00FB0E61">
            <w:pPr>
              <w:jc w:val="center"/>
              <w:rPr>
                <w:sz w:val="18"/>
                <w:szCs w:val="18"/>
              </w:rPr>
            </w:pPr>
            <w:r>
              <w:rPr>
                <w:rFonts w:hint="eastAsia"/>
                <w:sz w:val="18"/>
                <w:szCs w:val="18"/>
              </w:rPr>
              <w:t>0</w:t>
            </w:r>
            <w:r>
              <w:rPr>
                <w:sz w:val="18"/>
                <w:szCs w:val="18"/>
              </w:rPr>
              <w:t>.79/1.76</w:t>
            </w:r>
          </w:p>
        </w:tc>
        <w:tc>
          <w:tcPr>
            <w:tcW w:w="0" w:type="auto"/>
            <w:vAlign w:val="center"/>
          </w:tcPr>
          <w:p w14:paraId="1EF5071C" w14:textId="77777777" w:rsidR="009D6EB9" w:rsidRPr="00BB21D8" w:rsidRDefault="009D6EB9" w:rsidP="00FB0E61">
            <w:pPr>
              <w:jc w:val="center"/>
              <w:rPr>
                <w:sz w:val="18"/>
                <w:szCs w:val="18"/>
              </w:rPr>
            </w:pPr>
            <w:r>
              <w:rPr>
                <w:rFonts w:hint="eastAsia"/>
                <w:sz w:val="18"/>
                <w:szCs w:val="18"/>
              </w:rPr>
              <w:t>0</w:t>
            </w:r>
            <w:r>
              <w:rPr>
                <w:sz w:val="18"/>
                <w:szCs w:val="18"/>
              </w:rPr>
              <w:t>.67/1.40</w:t>
            </w:r>
          </w:p>
        </w:tc>
        <w:tc>
          <w:tcPr>
            <w:tcW w:w="0" w:type="auto"/>
            <w:vAlign w:val="center"/>
          </w:tcPr>
          <w:p w14:paraId="391E8CF9" w14:textId="77777777" w:rsidR="009D6EB9" w:rsidRPr="00BB21D8" w:rsidRDefault="009D6EB9" w:rsidP="00FB0E61">
            <w:pPr>
              <w:jc w:val="center"/>
              <w:rPr>
                <w:sz w:val="18"/>
                <w:szCs w:val="18"/>
              </w:rPr>
            </w:pPr>
            <w:r>
              <w:rPr>
                <w:rFonts w:hint="eastAsia"/>
                <w:sz w:val="18"/>
                <w:szCs w:val="18"/>
              </w:rPr>
              <w:t>0</w:t>
            </w:r>
            <w:r>
              <w:rPr>
                <w:sz w:val="18"/>
                <w:szCs w:val="18"/>
              </w:rPr>
              <w:t>.47/1.00</w:t>
            </w:r>
          </w:p>
        </w:tc>
        <w:tc>
          <w:tcPr>
            <w:tcW w:w="0" w:type="auto"/>
            <w:vAlign w:val="center"/>
          </w:tcPr>
          <w:p w14:paraId="6412F117" w14:textId="77777777" w:rsidR="009D6EB9" w:rsidRPr="00BB21D8" w:rsidRDefault="009D6EB9" w:rsidP="00FB0E61">
            <w:pPr>
              <w:jc w:val="center"/>
              <w:rPr>
                <w:sz w:val="18"/>
                <w:szCs w:val="18"/>
              </w:rPr>
            </w:pPr>
            <w:r>
              <w:rPr>
                <w:rFonts w:hint="eastAsia"/>
                <w:sz w:val="18"/>
                <w:szCs w:val="18"/>
              </w:rPr>
              <w:t>0</w:t>
            </w:r>
            <w:r>
              <w:rPr>
                <w:sz w:val="18"/>
                <w:szCs w:val="18"/>
              </w:rPr>
              <w:t>.56/1.17</w:t>
            </w:r>
          </w:p>
        </w:tc>
        <w:tc>
          <w:tcPr>
            <w:tcW w:w="0" w:type="auto"/>
            <w:vAlign w:val="center"/>
          </w:tcPr>
          <w:p w14:paraId="45B7E7E1" w14:textId="77777777" w:rsidR="009D6EB9" w:rsidRPr="00BB21D8" w:rsidRDefault="009D6EB9" w:rsidP="00FB0E61">
            <w:pPr>
              <w:jc w:val="center"/>
              <w:rPr>
                <w:sz w:val="18"/>
                <w:szCs w:val="18"/>
              </w:rPr>
            </w:pPr>
            <w:r>
              <w:rPr>
                <w:rFonts w:hint="eastAsia"/>
                <w:sz w:val="18"/>
                <w:szCs w:val="18"/>
              </w:rPr>
              <w:t>0</w:t>
            </w:r>
            <w:r>
              <w:rPr>
                <w:sz w:val="18"/>
                <w:szCs w:val="18"/>
              </w:rPr>
              <w:t>.72/1.54</w:t>
            </w:r>
          </w:p>
        </w:tc>
      </w:tr>
      <w:tr w:rsidR="009D6EB9" w:rsidRPr="00BB21D8" w14:paraId="2F35FB8D" w14:textId="77777777" w:rsidTr="003E3903">
        <w:trPr>
          <w:trHeight w:val="494"/>
          <w:jc w:val="center"/>
        </w:trPr>
        <w:tc>
          <w:tcPr>
            <w:tcW w:w="0" w:type="auto"/>
            <w:vAlign w:val="center"/>
          </w:tcPr>
          <w:p w14:paraId="42BF11B4" w14:textId="77777777" w:rsidR="009D6EB9" w:rsidRDefault="009D6EB9" w:rsidP="00FB0E61">
            <w:pPr>
              <w:jc w:val="center"/>
              <w:rPr>
                <w:sz w:val="18"/>
                <w:szCs w:val="18"/>
              </w:rPr>
            </w:pPr>
            <w:r>
              <w:rPr>
                <w:rFonts w:hint="eastAsia"/>
                <w:sz w:val="18"/>
                <w:szCs w:val="18"/>
              </w:rPr>
              <w:t>O</w:t>
            </w:r>
            <w:r>
              <w:rPr>
                <w:sz w:val="18"/>
                <w:szCs w:val="18"/>
              </w:rPr>
              <w:t>-LSTM</w:t>
            </w:r>
          </w:p>
        </w:tc>
        <w:tc>
          <w:tcPr>
            <w:tcW w:w="0" w:type="auto"/>
            <w:vAlign w:val="center"/>
          </w:tcPr>
          <w:p w14:paraId="3716F152" w14:textId="77777777" w:rsidR="009D6EB9" w:rsidRPr="00BB21D8" w:rsidRDefault="009D6EB9" w:rsidP="00FB0E61">
            <w:pPr>
              <w:jc w:val="center"/>
              <w:rPr>
                <w:sz w:val="18"/>
                <w:szCs w:val="18"/>
              </w:rPr>
            </w:pPr>
            <w:r>
              <w:rPr>
                <w:rFonts w:hint="eastAsia"/>
                <w:sz w:val="18"/>
                <w:szCs w:val="18"/>
              </w:rPr>
              <w:t>[</w:t>
            </w:r>
            <w:r>
              <w:rPr>
                <w:sz w:val="18"/>
                <w:szCs w:val="18"/>
              </w:rPr>
              <w:t>24]</w:t>
            </w:r>
          </w:p>
        </w:tc>
        <w:tc>
          <w:tcPr>
            <w:tcW w:w="0" w:type="auto"/>
            <w:vAlign w:val="center"/>
          </w:tcPr>
          <w:p w14:paraId="0634A2D8" w14:textId="77777777" w:rsidR="009D6EB9" w:rsidRPr="00BB21D8" w:rsidRDefault="009D6EB9" w:rsidP="00FB0E61">
            <w:pPr>
              <w:jc w:val="center"/>
              <w:rPr>
                <w:sz w:val="18"/>
                <w:szCs w:val="18"/>
              </w:rPr>
            </w:pPr>
            <w:r>
              <w:rPr>
                <w:rFonts w:hint="eastAsia"/>
                <w:sz w:val="18"/>
                <w:szCs w:val="18"/>
              </w:rPr>
              <w:t>1</w:t>
            </w:r>
            <w:r>
              <w:rPr>
                <w:sz w:val="18"/>
                <w:szCs w:val="18"/>
              </w:rPr>
              <w:t>.05/2.21</w:t>
            </w:r>
          </w:p>
        </w:tc>
        <w:tc>
          <w:tcPr>
            <w:tcW w:w="0" w:type="auto"/>
            <w:vAlign w:val="center"/>
          </w:tcPr>
          <w:p w14:paraId="2C57F9F5" w14:textId="77777777" w:rsidR="009D6EB9" w:rsidRPr="00BB21D8" w:rsidRDefault="009D6EB9" w:rsidP="00FB0E61">
            <w:pPr>
              <w:jc w:val="center"/>
              <w:rPr>
                <w:sz w:val="18"/>
                <w:szCs w:val="18"/>
              </w:rPr>
            </w:pPr>
            <w:r>
              <w:rPr>
                <w:rFonts w:hint="eastAsia"/>
                <w:sz w:val="18"/>
                <w:szCs w:val="18"/>
              </w:rPr>
              <w:t>0</w:t>
            </w:r>
            <w:r>
              <w:rPr>
                <w:sz w:val="18"/>
                <w:szCs w:val="18"/>
              </w:rPr>
              <w:t>.81/1.68</w:t>
            </w:r>
          </w:p>
        </w:tc>
        <w:tc>
          <w:tcPr>
            <w:tcW w:w="0" w:type="auto"/>
            <w:vAlign w:val="center"/>
          </w:tcPr>
          <w:p w14:paraId="461CFC67" w14:textId="77777777" w:rsidR="009D6EB9" w:rsidRPr="00BB21D8" w:rsidRDefault="009D6EB9" w:rsidP="00FB0E61">
            <w:pPr>
              <w:jc w:val="center"/>
              <w:rPr>
                <w:sz w:val="18"/>
                <w:szCs w:val="18"/>
              </w:rPr>
            </w:pPr>
            <w:r>
              <w:rPr>
                <w:rFonts w:hint="eastAsia"/>
                <w:sz w:val="18"/>
                <w:szCs w:val="18"/>
              </w:rPr>
              <w:t>0</w:t>
            </w:r>
            <w:r>
              <w:rPr>
                <w:sz w:val="18"/>
                <w:szCs w:val="18"/>
              </w:rPr>
              <w:t>.71/1.45</w:t>
            </w:r>
          </w:p>
        </w:tc>
        <w:tc>
          <w:tcPr>
            <w:tcW w:w="0" w:type="auto"/>
            <w:vAlign w:val="center"/>
          </w:tcPr>
          <w:p w14:paraId="610BD16F" w14:textId="77777777" w:rsidR="009D6EB9" w:rsidRPr="00BB21D8" w:rsidRDefault="009D6EB9" w:rsidP="00FB0E61">
            <w:pPr>
              <w:jc w:val="center"/>
              <w:rPr>
                <w:sz w:val="18"/>
                <w:szCs w:val="18"/>
              </w:rPr>
            </w:pPr>
            <w:r>
              <w:rPr>
                <w:rFonts w:hint="eastAsia"/>
                <w:sz w:val="18"/>
                <w:szCs w:val="18"/>
              </w:rPr>
              <w:t>0</w:t>
            </w:r>
            <w:r>
              <w:rPr>
                <w:sz w:val="18"/>
                <w:szCs w:val="18"/>
              </w:rPr>
              <w:t>.47/1.02</w:t>
            </w:r>
          </w:p>
        </w:tc>
        <w:tc>
          <w:tcPr>
            <w:tcW w:w="0" w:type="auto"/>
            <w:vAlign w:val="center"/>
          </w:tcPr>
          <w:p w14:paraId="1D6E7D3F" w14:textId="77777777" w:rsidR="009D6EB9" w:rsidRPr="00BB21D8" w:rsidRDefault="009D6EB9" w:rsidP="00FB0E61">
            <w:pPr>
              <w:jc w:val="center"/>
              <w:rPr>
                <w:sz w:val="18"/>
                <w:szCs w:val="18"/>
              </w:rPr>
            </w:pPr>
            <w:r>
              <w:rPr>
                <w:rFonts w:hint="eastAsia"/>
                <w:sz w:val="18"/>
                <w:szCs w:val="18"/>
              </w:rPr>
              <w:t>0</w:t>
            </w:r>
            <w:r>
              <w:rPr>
                <w:sz w:val="18"/>
                <w:szCs w:val="18"/>
              </w:rPr>
              <w:t>.64/1.25</w:t>
            </w:r>
          </w:p>
        </w:tc>
        <w:tc>
          <w:tcPr>
            <w:tcW w:w="0" w:type="auto"/>
            <w:vAlign w:val="center"/>
          </w:tcPr>
          <w:p w14:paraId="32C79F45" w14:textId="77777777" w:rsidR="009D6EB9" w:rsidRPr="00BB21D8" w:rsidRDefault="009D6EB9" w:rsidP="00FB0E61">
            <w:pPr>
              <w:jc w:val="center"/>
              <w:rPr>
                <w:sz w:val="18"/>
                <w:szCs w:val="18"/>
              </w:rPr>
            </w:pPr>
            <w:r>
              <w:rPr>
                <w:rFonts w:hint="eastAsia"/>
                <w:sz w:val="18"/>
                <w:szCs w:val="18"/>
              </w:rPr>
              <w:t>0</w:t>
            </w:r>
            <w:r>
              <w:rPr>
                <w:sz w:val="18"/>
                <w:szCs w:val="18"/>
              </w:rPr>
              <w:t>.74/1.52</w:t>
            </w:r>
          </w:p>
        </w:tc>
      </w:tr>
      <w:tr w:rsidR="009D6EB9" w:rsidRPr="00BB21D8" w14:paraId="1ED3A574" w14:textId="77777777" w:rsidTr="003E3903">
        <w:trPr>
          <w:trHeight w:val="480"/>
          <w:jc w:val="center"/>
        </w:trPr>
        <w:tc>
          <w:tcPr>
            <w:tcW w:w="0" w:type="auto"/>
            <w:vAlign w:val="center"/>
          </w:tcPr>
          <w:p w14:paraId="45000FC3" w14:textId="77777777" w:rsidR="009D6EB9" w:rsidRDefault="009D6EB9" w:rsidP="00FB0E61">
            <w:pPr>
              <w:jc w:val="center"/>
              <w:rPr>
                <w:sz w:val="18"/>
                <w:szCs w:val="18"/>
              </w:rPr>
            </w:pPr>
            <w:r>
              <w:rPr>
                <w:rFonts w:hint="eastAsia"/>
                <w:sz w:val="18"/>
                <w:szCs w:val="18"/>
              </w:rPr>
              <w:t>S</w:t>
            </w:r>
            <w:r>
              <w:rPr>
                <w:sz w:val="18"/>
                <w:szCs w:val="18"/>
              </w:rPr>
              <w:t>-RNN</w:t>
            </w:r>
          </w:p>
        </w:tc>
        <w:tc>
          <w:tcPr>
            <w:tcW w:w="0" w:type="auto"/>
            <w:vAlign w:val="center"/>
          </w:tcPr>
          <w:p w14:paraId="2E6986E1" w14:textId="6986D283" w:rsidR="009D6EB9" w:rsidRPr="00BB21D8" w:rsidRDefault="009D6EB9" w:rsidP="00FB0E61">
            <w:pPr>
              <w:jc w:val="center"/>
              <w:rPr>
                <w:sz w:val="18"/>
                <w:szCs w:val="18"/>
              </w:rPr>
            </w:pPr>
            <w:r>
              <w:rPr>
                <w:rFonts w:hint="eastAsia"/>
                <w:sz w:val="18"/>
                <w:szCs w:val="18"/>
              </w:rPr>
              <w:t>[</w:t>
            </w:r>
            <w:r w:rsidR="00EF676F">
              <w:rPr>
                <w:sz w:val="18"/>
                <w:szCs w:val="18"/>
              </w:rPr>
              <w:t>47</w:t>
            </w:r>
            <w:r>
              <w:rPr>
                <w:sz w:val="18"/>
                <w:szCs w:val="18"/>
              </w:rPr>
              <w:t>]</w:t>
            </w:r>
          </w:p>
        </w:tc>
        <w:tc>
          <w:tcPr>
            <w:tcW w:w="0" w:type="auto"/>
            <w:vAlign w:val="center"/>
          </w:tcPr>
          <w:p w14:paraId="216833D1" w14:textId="77777777" w:rsidR="009D6EB9" w:rsidRPr="00BB21D8" w:rsidRDefault="009D6EB9" w:rsidP="00FB0E61">
            <w:pPr>
              <w:jc w:val="center"/>
              <w:rPr>
                <w:sz w:val="18"/>
                <w:szCs w:val="18"/>
              </w:rPr>
            </w:pPr>
            <w:r>
              <w:rPr>
                <w:rFonts w:hint="eastAsia"/>
                <w:sz w:val="18"/>
                <w:szCs w:val="18"/>
              </w:rPr>
              <w:t>2</w:t>
            </w:r>
            <w:r>
              <w:rPr>
                <w:sz w:val="18"/>
                <w:szCs w:val="18"/>
              </w:rPr>
              <w:t>.72/4.60</w:t>
            </w:r>
          </w:p>
        </w:tc>
        <w:tc>
          <w:tcPr>
            <w:tcW w:w="0" w:type="auto"/>
            <w:vAlign w:val="center"/>
          </w:tcPr>
          <w:p w14:paraId="359896BE" w14:textId="77777777" w:rsidR="009D6EB9" w:rsidRPr="00BB21D8" w:rsidRDefault="009D6EB9" w:rsidP="00FB0E61">
            <w:pPr>
              <w:jc w:val="center"/>
              <w:rPr>
                <w:sz w:val="18"/>
                <w:szCs w:val="18"/>
              </w:rPr>
            </w:pPr>
            <w:r>
              <w:rPr>
                <w:rFonts w:hint="eastAsia"/>
                <w:sz w:val="18"/>
                <w:szCs w:val="18"/>
              </w:rPr>
              <w:t>0</w:t>
            </w:r>
            <w:r>
              <w:rPr>
                <w:sz w:val="18"/>
                <w:szCs w:val="18"/>
              </w:rPr>
              <w:t>.85/1.35</w:t>
            </w:r>
          </w:p>
        </w:tc>
        <w:tc>
          <w:tcPr>
            <w:tcW w:w="0" w:type="auto"/>
            <w:vAlign w:val="center"/>
          </w:tcPr>
          <w:p w14:paraId="39DBCB3E" w14:textId="77777777" w:rsidR="009D6EB9" w:rsidRPr="00BB21D8" w:rsidRDefault="009D6EB9" w:rsidP="00FB0E61">
            <w:pPr>
              <w:jc w:val="center"/>
              <w:rPr>
                <w:sz w:val="18"/>
                <w:szCs w:val="18"/>
              </w:rPr>
            </w:pPr>
            <w:r>
              <w:rPr>
                <w:rFonts w:hint="eastAsia"/>
                <w:sz w:val="18"/>
                <w:szCs w:val="18"/>
              </w:rPr>
              <w:t>1</w:t>
            </w:r>
            <w:r>
              <w:rPr>
                <w:sz w:val="18"/>
                <w:szCs w:val="18"/>
              </w:rPr>
              <w:t>.05/2.20</w:t>
            </w:r>
          </w:p>
        </w:tc>
        <w:tc>
          <w:tcPr>
            <w:tcW w:w="0" w:type="auto"/>
            <w:vAlign w:val="center"/>
          </w:tcPr>
          <w:p w14:paraId="4010E9A8" w14:textId="77777777" w:rsidR="009D6EB9" w:rsidRPr="00BB21D8" w:rsidRDefault="009D6EB9" w:rsidP="00FB0E61">
            <w:pPr>
              <w:jc w:val="center"/>
              <w:rPr>
                <w:sz w:val="18"/>
                <w:szCs w:val="18"/>
              </w:rPr>
            </w:pPr>
            <w:r>
              <w:rPr>
                <w:rFonts w:hint="eastAsia"/>
                <w:sz w:val="18"/>
                <w:szCs w:val="18"/>
              </w:rPr>
              <w:t>1</w:t>
            </w:r>
            <w:r>
              <w:rPr>
                <w:sz w:val="18"/>
                <w:szCs w:val="18"/>
              </w:rPr>
              <w:t>.60/3.50</w:t>
            </w:r>
          </w:p>
        </w:tc>
        <w:tc>
          <w:tcPr>
            <w:tcW w:w="0" w:type="auto"/>
            <w:vAlign w:val="center"/>
          </w:tcPr>
          <w:p w14:paraId="63E0AD97" w14:textId="77777777" w:rsidR="009D6EB9" w:rsidRPr="00BB21D8" w:rsidRDefault="009D6EB9" w:rsidP="00FB0E61">
            <w:pPr>
              <w:jc w:val="center"/>
              <w:rPr>
                <w:sz w:val="18"/>
                <w:szCs w:val="18"/>
              </w:rPr>
            </w:pPr>
            <w:r>
              <w:rPr>
                <w:rFonts w:hint="eastAsia"/>
                <w:sz w:val="18"/>
                <w:szCs w:val="18"/>
              </w:rPr>
              <w:t>1</w:t>
            </w:r>
            <w:r>
              <w:rPr>
                <w:sz w:val="18"/>
                <w:szCs w:val="18"/>
              </w:rPr>
              <w:t>.45/3.00</w:t>
            </w:r>
          </w:p>
        </w:tc>
        <w:tc>
          <w:tcPr>
            <w:tcW w:w="0" w:type="auto"/>
            <w:vAlign w:val="center"/>
          </w:tcPr>
          <w:p w14:paraId="3D7078B6" w14:textId="77777777" w:rsidR="009D6EB9" w:rsidRPr="00BB21D8" w:rsidRDefault="009D6EB9" w:rsidP="00FB0E61">
            <w:pPr>
              <w:jc w:val="center"/>
              <w:rPr>
                <w:sz w:val="18"/>
                <w:szCs w:val="18"/>
              </w:rPr>
            </w:pPr>
            <w:r>
              <w:rPr>
                <w:rFonts w:hint="eastAsia"/>
                <w:sz w:val="18"/>
                <w:szCs w:val="18"/>
              </w:rPr>
              <w:t>1</w:t>
            </w:r>
            <w:r>
              <w:rPr>
                <w:sz w:val="18"/>
                <w:szCs w:val="18"/>
              </w:rPr>
              <w:t>.53/2.93</w:t>
            </w:r>
          </w:p>
        </w:tc>
      </w:tr>
      <w:tr w:rsidR="009D6EB9" w:rsidRPr="00BB21D8" w14:paraId="0C5398CA" w14:textId="77777777" w:rsidTr="003E3903">
        <w:trPr>
          <w:trHeight w:val="494"/>
          <w:jc w:val="center"/>
        </w:trPr>
        <w:tc>
          <w:tcPr>
            <w:tcW w:w="0" w:type="auto"/>
            <w:vAlign w:val="center"/>
          </w:tcPr>
          <w:p w14:paraId="387F039F" w14:textId="77777777" w:rsidR="009D6EB9" w:rsidRDefault="009D6EB9" w:rsidP="00FB0E61">
            <w:pPr>
              <w:jc w:val="center"/>
              <w:rPr>
                <w:sz w:val="18"/>
                <w:szCs w:val="18"/>
              </w:rPr>
            </w:pPr>
            <w:r>
              <w:rPr>
                <w:rFonts w:hint="eastAsia"/>
                <w:sz w:val="18"/>
                <w:szCs w:val="18"/>
              </w:rPr>
              <w:t>S</w:t>
            </w:r>
            <w:r>
              <w:rPr>
                <w:sz w:val="18"/>
                <w:szCs w:val="18"/>
              </w:rPr>
              <w:t>ocial-</w:t>
            </w:r>
            <w:r>
              <w:rPr>
                <w:rFonts w:hint="eastAsia"/>
                <w:sz w:val="18"/>
                <w:szCs w:val="18"/>
              </w:rPr>
              <w:t>attention</w:t>
            </w:r>
          </w:p>
        </w:tc>
        <w:tc>
          <w:tcPr>
            <w:tcW w:w="0" w:type="auto"/>
            <w:vAlign w:val="center"/>
          </w:tcPr>
          <w:p w14:paraId="7BBAB23D" w14:textId="04A836CC" w:rsidR="009D6EB9" w:rsidRPr="00BB21D8" w:rsidRDefault="009D6EB9" w:rsidP="00FB0E61">
            <w:pPr>
              <w:jc w:val="center"/>
              <w:rPr>
                <w:sz w:val="18"/>
                <w:szCs w:val="18"/>
              </w:rPr>
            </w:pPr>
            <w:r>
              <w:rPr>
                <w:rFonts w:hint="eastAsia"/>
                <w:sz w:val="18"/>
                <w:szCs w:val="18"/>
              </w:rPr>
              <w:t>[</w:t>
            </w:r>
            <w:r w:rsidR="00EF676F">
              <w:rPr>
                <w:sz w:val="18"/>
                <w:szCs w:val="18"/>
              </w:rPr>
              <w:t>52</w:t>
            </w:r>
            <w:r>
              <w:rPr>
                <w:sz w:val="18"/>
                <w:szCs w:val="18"/>
              </w:rPr>
              <w:t>]</w:t>
            </w:r>
          </w:p>
        </w:tc>
        <w:tc>
          <w:tcPr>
            <w:tcW w:w="0" w:type="auto"/>
            <w:vAlign w:val="center"/>
          </w:tcPr>
          <w:p w14:paraId="4454D94D" w14:textId="77777777" w:rsidR="009D6EB9" w:rsidRPr="00BB21D8" w:rsidRDefault="009D6EB9" w:rsidP="00FB0E61">
            <w:pPr>
              <w:jc w:val="center"/>
              <w:rPr>
                <w:sz w:val="18"/>
                <w:szCs w:val="18"/>
              </w:rPr>
            </w:pPr>
            <w:r>
              <w:rPr>
                <w:rFonts w:hint="eastAsia"/>
                <w:sz w:val="18"/>
                <w:szCs w:val="18"/>
              </w:rPr>
              <w:t>3</w:t>
            </w:r>
            <w:r>
              <w:rPr>
                <w:sz w:val="18"/>
                <w:szCs w:val="18"/>
              </w:rPr>
              <w:t>.60/4.70</w:t>
            </w:r>
          </w:p>
        </w:tc>
        <w:tc>
          <w:tcPr>
            <w:tcW w:w="0" w:type="auto"/>
            <w:vAlign w:val="center"/>
          </w:tcPr>
          <w:p w14:paraId="062144A7" w14:textId="77777777" w:rsidR="009D6EB9" w:rsidRPr="00BB21D8" w:rsidRDefault="009D6EB9" w:rsidP="00FB0E61">
            <w:pPr>
              <w:jc w:val="center"/>
              <w:rPr>
                <w:sz w:val="18"/>
                <w:szCs w:val="18"/>
              </w:rPr>
            </w:pPr>
            <w:r>
              <w:rPr>
                <w:rFonts w:hint="eastAsia"/>
                <w:sz w:val="18"/>
                <w:szCs w:val="18"/>
              </w:rPr>
              <w:t>0</w:t>
            </w:r>
            <w:r>
              <w:rPr>
                <w:sz w:val="18"/>
                <w:szCs w:val="18"/>
              </w:rPr>
              <w:t>.79/1.44</w:t>
            </w:r>
          </w:p>
        </w:tc>
        <w:tc>
          <w:tcPr>
            <w:tcW w:w="0" w:type="auto"/>
            <w:vAlign w:val="center"/>
          </w:tcPr>
          <w:p w14:paraId="455380CD" w14:textId="77777777" w:rsidR="009D6EB9" w:rsidRPr="00BB21D8" w:rsidRDefault="009D6EB9" w:rsidP="00FB0E61">
            <w:pPr>
              <w:jc w:val="center"/>
              <w:rPr>
                <w:sz w:val="18"/>
                <w:szCs w:val="18"/>
              </w:rPr>
            </w:pPr>
            <w:r>
              <w:rPr>
                <w:rFonts w:hint="eastAsia"/>
                <w:sz w:val="18"/>
                <w:szCs w:val="18"/>
              </w:rPr>
              <w:t>1</w:t>
            </w:r>
            <w:r>
              <w:rPr>
                <w:sz w:val="18"/>
                <w:szCs w:val="18"/>
              </w:rPr>
              <w:t>.30/2.66</w:t>
            </w:r>
          </w:p>
        </w:tc>
        <w:tc>
          <w:tcPr>
            <w:tcW w:w="0" w:type="auto"/>
            <w:vAlign w:val="center"/>
          </w:tcPr>
          <w:p w14:paraId="2F8112EA" w14:textId="77777777" w:rsidR="009D6EB9" w:rsidRPr="00BB21D8" w:rsidRDefault="009D6EB9" w:rsidP="00FB0E61">
            <w:pPr>
              <w:jc w:val="center"/>
              <w:rPr>
                <w:sz w:val="18"/>
                <w:szCs w:val="18"/>
              </w:rPr>
            </w:pPr>
            <w:r>
              <w:rPr>
                <w:rFonts w:hint="eastAsia"/>
                <w:sz w:val="18"/>
                <w:szCs w:val="18"/>
              </w:rPr>
              <w:t>0</w:t>
            </w:r>
            <w:r>
              <w:rPr>
                <w:sz w:val="18"/>
                <w:szCs w:val="18"/>
              </w:rPr>
              <w:t>.95/2.05</w:t>
            </w:r>
          </w:p>
        </w:tc>
        <w:tc>
          <w:tcPr>
            <w:tcW w:w="0" w:type="auto"/>
            <w:vAlign w:val="center"/>
          </w:tcPr>
          <w:p w14:paraId="05BF57B4" w14:textId="77777777" w:rsidR="009D6EB9" w:rsidRPr="00BB21D8" w:rsidRDefault="009D6EB9" w:rsidP="00FB0E61">
            <w:pPr>
              <w:jc w:val="center"/>
              <w:rPr>
                <w:sz w:val="18"/>
                <w:szCs w:val="18"/>
              </w:rPr>
            </w:pPr>
            <w:r>
              <w:rPr>
                <w:rFonts w:hint="eastAsia"/>
                <w:sz w:val="18"/>
                <w:szCs w:val="18"/>
              </w:rPr>
              <w:t>1</w:t>
            </w:r>
            <w:r>
              <w:rPr>
                <w:sz w:val="18"/>
                <w:szCs w:val="18"/>
              </w:rPr>
              <w:t>.00/2.14</w:t>
            </w:r>
          </w:p>
        </w:tc>
        <w:tc>
          <w:tcPr>
            <w:tcW w:w="0" w:type="auto"/>
            <w:vAlign w:val="center"/>
          </w:tcPr>
          <w:p w14:paraId="18944CD0" w14:textId="77777777" w:rsidR="009D6EB9" w:rsidRPr="00BB21D8" w:rsidRDefault="009D6EB9" w:rsidP="00FB0E61">
            <w:pPr>
              <w:jc w:val="center"/>
              <w:rPr>
                <w:sz w:val="18"/>
                <w:szCs w:val="18"/>
              </w:rPr>
            </w:pPr>
            <w:r>
              <w:rPr>
                <w:rFonts w:hint="eastAsia"/>
                <w:sz w:val="18"/>
                <w:szCs w:val="18"/>
              </w:rPr>
              <w:t>1</w:t>
            </w:r>
            <w:r>
              <w:rPr>
                <w:sz w:val="18"/>
                <w:szCs w:val="18"/>
              </w:rPr>
              <w:t>.53/3.52</w:t>
            </w:r>
          </w:p>
        </w:tc>
      </w:tr>
      <w:tr w:rsidR="009D6EB9" w:rsidRPr="00BB21D8" w14:paraId="20E5D17A" w14:textId="77777777" w:rsidTr="003E3903">
        <w:trPr>
          <w:trHeight w:val="480"/>
          <w:jc w:val="center"/>
        </w:trPr>
        <w:tc>
          <w:tcPr>
            <w:tcW w:w="0" w:type="auto"/>
            <w:vAlign w:val="center"/>
          </w:tcPr>
          <w:p w14:paraId="7E192CF5" w14:textId="77777777" w:rsidR="009D6EB9" w:rsidRDefault="009D6EB9" w:rsidP="00FB0E61">
            <w:pPr>
              <w:jc w:val="center"/>
              <w:rPr>
                <w:sz w:val="18"/>
                <w:szCs w:val="18"/>
              </w:rPr>
            </w:pPr>
            <w:r>
              <w:rPr>
                <w:rFonts w:hint="eastAsia"/>
                <w:sz w:val="18"/>
                <w:szCs w:val="18"/>
              </w:rPr>
              <w:t>S</w:t>
            </w:r>
            <w:r>
              <w:rPr>
                <w:sz w:val="18"/>
                <w:szCs w:val="18"/>
              </w:rPr>
              <w:t>-GAN</w:t>
            </w:r>
          </w:p>
        </w:tc>
        <w:tc>
          <w:tcPr>
            <w:tcW w:w="0" w:type="auto"/>
            <w:vAlign w:val="center"/>
          </w:tcPr>
          <w:p w14:paraId="26DEC052" w14:textId="5FCE5281" w:rsidR="009D6EB9" w:rsidRPr="00BB21D8" w:rsidRDefault="009D6EB9" w:rsidP="00FB0E61">
            <w:pPr>
              <w:jc w:val="center"/>
              <w:rPr>
                <w:sz w:val="18"/>
                <w:szCs w:val="18"/>
              </w:rPr>
            </w:pPr>
            <w:r>
              <w:rPr>
                <w:rFonts w:hint="eastAsia"/>
                <w:sz w:val="18"/>
                <w:szCs w:val="18"/>
              </w:rPr>
              <w:t>[</w:t>
            </w:r>
            <w:r w:rsidR="00EF676F">
              <w:rPr>
                <w:sz w:val="18"/>
                <w:szCs w:val="18"/>
              </w:rPr>
              <w:t>30</w:t>
            </w:r>
            <w:r>
              <w:rPr>
                <w:sz w:val="18"/>
                <w:szCs w:val="18"/>
              </w:rPr>
              <w:t>]</w:t>
            </w:r>
          </w:p>
        </w:tc>
        <w:tc>
          <w:tcPr>
            <w:tcW w:w="0" w:type="auto"/>
            <w:vAlign w:val="center"/>
          </w:tcPr>
          <w:p w14:paraId="4A84D371" w14:textId="77777777" w:rsidR="009D6EB9" w:rsidRPr="00BB21D8" w:rsidRDefault="009D6EB9" w:rsidP="00FB0E61">
            <w:pPr>
              <w:jc w:val="center"/>
              <w:rPr>
                <w:sz w:val="18"/>
                <w:szCs w:val="18"/>
              </w:rPr>
            </w:pPr>
            <w:r>
              <w:rPr>
                <w:rFonts w:hint="eastAsia"/>
                <w:sz w:val="18"/>
                <w:szCs w:val="18"/>
              </w:rPr>
              <w:t>0</w:t>
            </w:r>
            <w:r>
              <w:rPr>
                <w:sz w:val="18"/>
                <w:szCs w:val="18"/>
              </w:rPr>
              <w:t>.81/1.52</w:t>
            </w:r>
          </w:p>
        </w:tc>
        <w:tc>
          <w:tcPr>
            <w:tcW w:w="0" w:type="auto"/>
            <w:vAlign w:val="center"/>
          </w:tcPr>
          <w:p w14:paraId="64B08518" w14:textId="77777777" w:rsidR="009D6EB9" w:rsidRPr="00BB21D8" w:rsidRDefault="009D6EB9" w:rsidP="00FB0E61">
            <w:pPr>
              <w:jc w:val="center"/>
              <w:rPr>
                <w:sz w:val="18"/>
                <w:szCs w:val="18"/>
              </w:rPr>
            </w:pPr>
            <w:r>
              <w:rPr>
                <w:rFonts w:hint="eastAsia"/>
                <w:sz w:val="18"/>
                <w:szCs w:val="18"/>
              </w:rPr>
              <w:t>0</w:t>
            </w:r>
            <w:r>
              <w:rPr>
                <w:sz w:val="18"/>
                <w:szCs w:val="18"/>
              </w:rPr>
              <w:t>.72/1.61</w:t>
            </w:r>
          </w:p>
        </w:tc>
        <w:tc>
          <w:tcPr>
            <w:tcW w:w="0" w:type="auto"/>
            <w:vAlign w:val="center"/>
          </w:tcPr>
          <w:p w14:paraId="62EECAE6" w14:textId="77777777" w:rsidR="009D6EB9" w:rsidRPr="00BB21D8" w:rsidRDefault="009D6EB9" w:rsidP="00FB0E61">
            <w:pPr>
              <w:jc w:val="center"/>
              <w:rPr>
                <w:sz w:val="18"/>
                <w:szCs w:val="18"/>
              </w:rPr>
            </w:pPr>
            <w:r>
              <w:rPr>
                <w:rFonts w:hint="eastAsia"/>
                <w:sz w:val="18"/>
                <w:szCs w:val="18"/>
              </w:rPr>
              <w:t>0</w:t>
            </w:r>
            <w:r>
              <w:rPr>
                <w:sz w:val="18"/>
                <w:szCs w:val="18"/>
              </w:rPr>
              <w:t>.60/1.26</w:t>
            </w:r>
          </w:p>
        </w:tc>
        <w:tc>
          <w:tcPr>
            <w:tcW w:w="0" w:type="auto"/>
            <w:vAlign w:val="center"/>
          </w:tcPr>
          <w:p w14:paraId="7DEAC9F2" w14:textId="77777777" w:rsidR="009D6EB9" w:rsidRPr="00BB21D8" w:rsidRDefault="009D6EB9" w:rsidP="00FB0E61">
            <w:pPr>
              <w:jc w:val="center"/>
              <w:rPr>
                <w:sz w:val="18"/>
                <w:szCs w:val="18"/>
              </w:rPr>
            </w:pPr>
            <w:r>
              <w:rPr>
                <w:rFonts w:hint="eastAsia"/>
                <w:sz w:val="18"/>
                <w:szCs w:val="18"/>
              </w:rPr>
              <w:t>0</w:t>
            </w:r>
            <w:r>
              <w:rPr>
                <w:sz w:val="18"/>
                <w:szCs w:val="18"/>
              </w:rPr>
              <w:t>.34/0.69</w:t>
            </w:r>
          </w:p>
        </w:tc>
        <w:tc>
          <w:tcPr>
            <w:tcW w:w="0" w:type="auto"/>
            <w:vAlign w:val="center"/>
          </w:tcPr>
          <w:p w14:paraId="33523470" w14:textId="77777777" w:rsidR="009D6EB9" w:rsidRPr="00BB21D8" w:rsidRDefault="009D6EB9" w:rsidP="00FB0E61">
            <w:pPr>
              <w:jc w:val="center"/>
              <w:rPr>
                <w:sz w:val="18"/>
                <w:szCs w:val="18"/>
              </w:rPr>
            </w:pPr>
            <w:r>
              <w:rPr>
                <w:rFonts w:hint="eastAsia"/>
                <w:sz w:val="18"/>
                <w:szCs w:val="18"/>
              </w:rPr>
              <w:t>0</w:t>
            </w:r>
            <w:r>
              <w:rPr>
                <w:sz w:val="18"/>
                <w:szCs w:val="18"/>
              </w:rPr>
              <w:t>.42/0.84</w:t>
            </w:r>
          </w:p>
        </w:tc>
        <w:tc>
          <w:tcPr>
            <w:tcW w:w="0" w:type="auto"/>
            <w:vAlign w:val="center"/>
          </w:tcPr>
          <w:p w14:paraId="73B27956" w14:textId="77777777" w:rsidR="009D6EB9" w:rsidRPr="00BB21D8" w:rsidRDefault="009D6EB9" w:rsidP="00FB0E61">
            <w:pPr>
              <w:jc w:val="center"/>
              <w:rPr>
                <w:sz w:val="18"/>
                <w:szCs w:val="18"/>
              </w:rPr>
            </w:pPr>
            <w:r>
              <w:rPr>
                <w:rFonts w:hint="eastAsia"/>
                <w:sz w:val="18"/>
                <w:szCs w:val="18"/>
              </w:rPr>
              <w:t>0</w:t>
            </w:r>
            <w:r>
              <w:rPr>
                <w:sz w:val="18"/>
                <w:szCs w:val="18"/>
              </w:rPr>
              <w:t>.58/1.18</w:t>
            </w:r>
          </w:p>
        </w:tc>
      </w:tr>
      <w:tr w:rsidR="009D6EB9" w:rsidRPr="00BB21D8" w14:paraId="3B332928" w14:textId="77777777" w:rsidTr="003E3903">
        <w:trPr>
          <w:trHeight w:val="494"/>
          <w:jc w:val="center"/>
        </w:trPr>
        <w:tc>
          <w:tcPr>
            <w:tcW w:w="0" w:type="auto"/>
            <w:vAlign w:val="center"/>
          </w:tcPr>
          <w:p w14:paraId="2BA20B44" w14:textId="77777777" w:rsidR="009D6EB9" w:rsidRDefault="009D6EB9" w:rsidP="00FB0E61">
            <w:pPr>
              <w:jc w:val="center"/>
              <w:rPr>
                <w:sz w:val="18"/>
                <w:szCs w:val="18"/>
              </w:rPr>
            </w:pPr>
            <w:r>
              <w:rPr>
                <w:rFonts w:hint="eastAsia"/>
                <w:sz w:val="18"/>
                <w:szCs w:val="18"/>
              </w:rPr>
              <w:t>S</w:t>
            </w:r>
            <w:r>
              <w:rPr>
                <w:sz w:val="18"/>
                <w:szCs w:val="18"/>
              </w:rPr>
              <w:t>-GAN-P</w:t>
            </w:r>
          </w:p>
        </w:tc>
        <w:tc>
          <w:tcPr>
            <w:tcW w:w="0" w:type="auto"/>
            <w:vAlign w:val="center"/>
          </w:tcPr>
          <w:p w14:paraId="0296F04C" w14:textId="22B12BFC" w:rsidR="009D6EB9" w:rsidRPr="00BB21D8" w:rsidRDefault="009D6EB9" w:rsidP="00FB0E61">
            <w:pPr>
              <w:jc w:val="center"/>
              <w:rPr>
                <w:sz w:val="18"/>
                <w:szCs w:val="18"/>
              </w:rPr>
            </w:pPr>
            <w:r>
              <w:rPr>
                <w:rFonts w:hint="eastAsia"/>
                <w:sz w:val="18"/>
                <w:szCs w:val="18"/>
              </w:rPr>
              <w:t>[</w:t>
            </w:r>
            <w:r w:rsidR="00EF676F">
              <w:rPr>
                <w:sz w:val="18"/>
                <w:szCs w:val="18"/>
              </w:rPr>
              <w:t>30</w:t>
            </w:r>
            <w:r>
              <w:rPr>
                <w:sz w:val="18"/>
                <w:szCs w:val="18"/>
              </w:rPr>
              <w:t>]</w:t>
            </w:r>
          </w:p>
        </w:tc>
        <w:tc>
          <w:tcPr>
            <w:tcW w:w="0" w:type="auto"/>
            <w:vAlign w:val="center"/>
          </w:tcPr>
          <w:p w14:paraId="738D36BF" w14:textId="77777777" w:rsidR="009D6EB9" w:rsidRPr="00BB21D8" w:rsidRDefault="009D6EB9" w:rsidP="00FB0E61">
            <w:pPr>
              <w:jc w:val="center"/>
              <w:rPr>
                <w:sz w:val="18"/>
                <w:szCs w:val="18"/>
              </w:rPr>
            </w:pPr>
            <w:r>
              <w:rPr>
                <w:rFonts w:hint="eastAsia"/>
                <w:sz w:val="18"/>
                <w:szCs w:val="18"/>
              </w:rPr>
              <w:t>0</w:t>
            </w:r>
            <w:r>
              <w:rPr>
                <w:sz w:val="18"/>
                <w:szCs w:val="18"/>
              </w:rPr>
              <w:t>.87/1.62</w:t>
            </w:r>
          </w:p>
        </w:tc>
        <w:tc>
          <w:tcPr>
            <w:tcW w:w="0" w:type="auto"/>
            <w:vAlign w:val="center"/>
          </w:tcPr>
          <w:p w14:paraId="0B7A44DD" w14:textId="77777777" w:rsidR="009D6EB9" w:rsidRPr="00BB21D8" w:rsidRDefault="009D6EB9" w:rsidP="00FB0E61">
            <w:pPr>
              <w:jc w:val="center"/>
              <w:rPr>
                <w:sz w:val="18"/>
                <w:szCs w:val="18"/>
              </w:rPr>
            </w:pPr>
            <w:r>
              <w:rPr>
                <w:rFonts w:hint="eastAsia"/>
                <w:sz w:val="18"/>
                <w:szCs w:val="18"/>
              </w:rPr>
              <w:t>0</w:t>
            </w:r>
            <w:r>
              <w:rPr>
                <w:sz w:val="18"/>
                <w:szCs w:val="18"/>
              </w:rPr>
              <w:t>.67/1.37</w:t>
            </w:r>
          </w:p>
        </w:tc>
        <w:tc>
          <w:tcPr>
            <w:tcW w:w="0" w:type="auto"/>
            <w:vAlign w:val="center"/>
          </w:tcPr>
          <w:p w14:paraId="6CB0860F" w14:textId="77777777" w:rsidR="009D6EB9" w:rsidRPr="00BB21D8" w:rsidRDefault="009D6EB9" w:rsidP="00FB0E61">
            <w:pPr>
              <w:jc w:val="center"/>
              <w:rPr>
                <w:sz w:val="18"/>
                <w:szCs w:val="18"/>
              </w:rPr>
            </w:pPr>
            <w:r>
              <w:rPr>
                <w:rFonts w:hint="eastAsia"/>
                <w:sz w:val="18"/>
                <w:szCs w:val="18"/>
              </w:rPr>
              <w:t>0</w:t>
            </w:r>
            <w:r>
              <w:rPr>
                <w:sz w:val="18"/>
                <w:szCs w:val="18"/>
              </w:rPr>
              <w:t>.76/1.52</w:t>
            </w:r>
          </w:p>
        </w:tc>
        <w:tc>
          <w:tcPr>
            <w:tcW w:w="0" w:type="auto"/>
            <w:vAlign w:val="center"/>
          </w:tcPr>
          <w:p w14:paraId="4B13DAFE" w14:textId="77777777" w:rsidR="009D6EB9" w:rsidRPr="00BB21D8" w:rsidRDefault="009D6EB9" w:rsidP="00FB0E61">
            <w:pPr>
              <w:jc w:val="center"/>
              <w:rPr>
                <w:sz w:val="18"/>
                <w:szCs w:val="18"/>
              </w:rPr>
            </w:pPr>
            <w:r>
              <w:rPr>
                <w:rFonts w:hint="eastAsia"/>
                <w:sz w:val="18"/>
                <w:szCs w:val="18"/>
              </w:rPr>
              <w:t>0</w:t>
            </w:r>
            <w:r>
              <w:rPr>
                <w:sz w:val="18"/>
                <w:szCs w:val="18"/>
              </w:rPr>
              <w:t>.35/0.68</w:t>
            </w:r>
          </w:p>
        </w:tc>
        <w:tc>
          <w:tcPr>
            <w:tcW w:w="0" w:type="auto"/>
            <w:vAlign w:val="center"/>
          </w:tcPr>
          <w:p w14:paraId="53C531B1" w14:textId="77777777" w:rsidR="009D6EB9" w:rsidRPr="00BB21D8" w:rsidRDefault="009D6EB9" w:rsidP="00FB0E61">
            <w:pPr>
              <w:jc w:val="center"/>
              <w:rPr>
                <w:sz w:val="18"/>
                <w:szCs w:val="18"/>
              </w:rPr>
            </w:pPr>
            <w:r>
              <w:rPr>
                <w:rFonts w:hint="eastAsia"/>
                <w:sz w:val="18"/>
                <w:szCs w:val="18"/>
              </w:rPr>
              <w:t>0</w:t>
            </w:r>
            <w:r>
              <w:rPr>
                <w:sz w:val="18"/>
                <w:szCs w:val="18"/>
              </w:rPr>
              <w:t>.42/0.84</w:t>
            </w:r>
          </w:p>
        </w:tc>
        <w:tc>
          <w:tcPr>
            <w:tcW w:w="0" w:type="auto"/>
            <w:vAlign w:val="center"/>
          </w:tcPr>
          <w:p w14:paraId="4F1030F6" w14:textId="77777777" w:rsidR="009D6EB9" w:rsidRPr="00BB21D8" w:rsidRDefault="009D6EB9" w:rsidP="00FB0E61">
            <w:pPr>
              <w:jc w:val="center"/>
              <w:rPr>
                <w:sz w:val="18"/>
                <w:szCs w:val="18"/>
              </w:rPr>
            </w:pPr>
            <w:r>
              <w:rPr>
                <w:rFonts w:hint="eastAsia"/>
                <w:sz w:val="18"/>
                <w:szCs w:val="18"/>
              </w:rPr>
              <w:t>0</w:t>
            </w:r>
            <w:r>
              <w:rPr>
                <w:sz w:val="18"/>
                <w:szCs w:val="18"/>
              </w:rPr>
              <w:t>.61/1.21</w:t>
            </w:r>
          </w:p>
        </w:tc>
      </w:tr>
      <w:tr w:rsidR="009D6EB9" w:rsidRPr="00BB21D8" w14:paraId="7DB9B5E9" w14:textId="77777777" w:rsidTr="003E3903">
        <w:trPr>
          <w:trHeight w:val="480"/>
          <w:jc w:val="center"/>
        </w:trPr>
        <w:tc>
          <w:tcPr>
            <w:tcW w:w="0" w:type="auto"/>
            <w:vAlign w:val="center"/>
          </w:tcPr>
          <w:p w14:paraId="34BEAA90" w14:textId="77777777" w:rsidR="009D6EB9" w:rsidRDefault="009D6EB9" w:rsidP="00FB0E61">
            <w:pPr>
              <w:jc w:val="center"/>
              <w:rPr>
                <w:sz w:val="18"/>
                <w:szCs w:val="18"/>
              </w:rPr>
            </w:pPr>
            <w:r>
              <w:rPr>
                <w:rFonts w:hint="eastAsia"/>
                <w:sz w:val="18"/>
                <w:szCs w:val="18"/>
              </w:rPr>
              <w:t>Sophie</w:t>
            </w:r>
          </w:p>
        </w:tc>
        <w:tc>
          <w:tcPr>
            <w:tcW w:w="0" w:type="auto"/>
            <w:vAlign w:val="center"/>
          </w:tcPr>
          <w:p w14:paraId="11A237A6" w14:textId="5A1495E2" w:rsidR="009D6EB9" w:rsidRPr="00BB21D8" w:rsidRDefault="009D6EB9" w:rsidP="00FB0E61">
            <w:pPr>
              <w:jc w:val="center"/>
              <w:rPr>
                <w:sz w:val="18"/>
                <w:szCs w:val="18"/>
              </w:rPr>
            </w:pPr>
            <w:r>
              <w:rPr>
                <w:rFonts w:hint="eastAsia"/>
                <w:sz w:val="18"/>
                <w:szCs w:val="18"/>
              </w:rPr>
              <w:t>[</w:t>
            </w:r>
            <w:r w:rsidR="00EF676F">
              <w:rPr>
                <w:sz w:val="18"/>
                <w:szCs w:val="18"/>
              </w:rPr>
              <w:t>33</w:t>
            </w:r>
            <w:r>
              <w:rPr>
                <w:sz w:val="18"/>
                <w:szCs w:val="18"/>
              </w:rPr>
              <w:t>]</w:t>
            </w:r>
          </w:p>
        </w:tc>
        <w:tc>
          <w:tcPr>
            <w:tcW w:w="0" w:type="auto"/>
            <w:vAlign w:val="center"/>
          </w:tcPr>
          <w:p w14:paraId="173D8CE9" w14:textId="77777777" w:rsidR="009D6EB9" w:rsidRPr="00BB21D8" w:rsidRDefault="009D6EB9" w:rsidP="00FB0E61">
            <w:pPr>
              <w:jc w:val="center"/>
              <w:rPr>
                <w:sz w:val="18"/>
                <w:szCs w:val="18"/>
              </w:rPr>
            </w:pPr>
            <w:r>
              <w:rPr>
                <w:rFonts w:hint="eastAsia"/>
                <w:sz w:val="18"/>
                <w:szCs w:val="18"/>
              </w:rPr>
              <w:t>0</w:t>
            </w:r>
            <w:r>
              <w:rPr>
                <w:sz w:val="18"/>
                <w:szCs w:val="18"/>
              </w:rPr>
              <w:t>.70/1.43</w:t>
            </w:r>
          </w:p>
        </w:tc>
        <w:tc>
          <w:tcPr>
            <w:tcW w:w="0" w:type="auto"/>
            <w:vAlign w:val="center"/>
          </w:tcPr>
          <w:p w14:paraId="2F538390" w14:textId="77777777" w:rsidR="009D6EB9" w:rsidRPr="00BB21D8" w:rsidRDefault="009D6EB9" w:rsidP="00FB0E61">
            <w:pPr>
              <w:jc w:val="center"/>
              <w:rPr>
                <w:sz w:val="18"/>
                <w:szCs w:val="18"/>
              </w:rPr>
            </w:pPr>
            <w:r>
              <w:rPr>
                <w:rFonts w:hint="eastAsia"/>
                <w:sz w:val="18"/>
                <w:szCs w:val="18"/>
              </w:rPr>
              <w:t>0</w:t>
            </w:r>
            <w:r>
              <w:rPr>
                <w:sz w:val="18"/>
                <w:szCs w:val="18"/>
              </w:rPr>
              <w:t>.76/1.67</w:t>
            </w:r>
          </w:p>
        </w:tc>
        <w:tc>
          <w:tcPr>
            <w:tcW w:w="0" w:type="auto"/>
            <w:vAlign w:val="center"/>
          </w:tcPr>
          <w:p w14:paraId="31EAF8A4" w14:textId="77777777" w:rsidR="009D6EB9" w:rsidRPr="00BB21D8" w:rsidRDefault="009D6EB9" w:rsidP="00FB0E61">
            <w:pPr>
              <w:jc w:val="center"/>
              <w:rPr>
                <w:sz w:val="18"/>
                <w:szCs w:val="18"/>
              </w:rPr>
            </w:pPr>
            <w:r>
              <w:rPr>
                <w:rFonts w:hint="eastAsia"/>
                <w:sz w:val="18"/>
                <w:szCs w:val="18"/>
              </w:rPr>
              <w:t>0</w:t>
            </w:r>
            <w:r>
              <w:rPr>
                <w:sz w:val="18"/>
                <w:szCs w:val="18"/>
              </w:rPr>
              <w:t>.54/1.24</w:t>
            </w:r>
          </w:p>
        </w:tc>
        <w:tc>
          <w:tcPr>
            <w:tcW w:w="0" w:type="auto"/>
            <w:vAlign w:val="center"/>
          </w:tcPr>
          <w:p w14:paraId="1E517071" w14:textId="77777777" w:rsidR="009D6EB9" w:rsidRPr="00BB21D8" w:rsidRDefault="009D6EB9" w:rsidP="00FB0E61">
            <w:pPr>
              <w:jc w:val="center"/>
              <w:rPr>
                <w:sz w:val="18"/>
                <w:szCs w:val="18"/>
              </w:rPr>
            </w:pPr>
            <w:r>
              <w:rPr>
                <w:rFonts w:hint="eastAsia"/>
                <w:sz w:val="18"/>
                <w:szCs w:val="18"/>
              </w:rPr>
              <w:t>0</w:t>
            </w:r>
            <w:r>
              <w:rPr>
                <w:sz w:val="18"/>
                <w:szCs w:val="18"/>
              </w:rPr>
              <w:t>.30/0.63</w:t>
            </w:r>
          </w:p>
        </w:tc>
        <w:tc>
          <w:tcPr>
            <w:tcW w:w="0" w:type="auto"/>
            <w:vAlign w:val="center"/>
          </w:tcPr>
          <w:p w14:paraId="35534FC1" w14:textId="77777777" w:rsidR="009D6EB9" w:rsidRPr="00BB21D8" w:rsidRDefault="009D6EB9" w:rsidP="00FB0E61">
            <w:pPr>
              <w:jc w:val="center"/>
              <w:rPr>
                <w:sz w:val="18"/>
                <w:szCs w:val="18"/>
              </w:rPr>
            </w:pPr>
            <w:r>
              <w:rPr>
                <w:rFonts w:hint="eastAsia"/>
                <w:sz w:val="18"/>
                <w:szCs w:val="18"/>
              </w:rPr>
              <w:t>0</w:t>
            </w:r>
            <w:r>
              <w:rPr>
                <w:sz w:val="18"/>
                <w:szCs w:val="18"/>
              </w:rPr>
              <w:t>.38/0.78</w:t>
            </w:r>
          </w:p>
        </w:tc>
        <w:tc>
          <w:tcPr>
            <w:tcW w:w="0" w:type="auto"/>
            <w:vAlign w:val="center"/>
          </w:tcPr>
          <w:p w14:paraId="58277B80" w14:textId="77777777" w:rsidR="009D6EB9" w:rsidRPr="00BB21D8" w:rsidRDefault="009D6EB9" w:rsidP="00FB0E61">
            <w:pPr>
              <w:jc w:val="center"/>
              <w:rPr>
                <w:sz w:val="18"/>
                <w:szCs w:val="18"/>
              </w:rPr>
            </w:pPr>
            <w:r>
              <w:rPr>
                <w:rFonts w:hint="eastAsia"/>
                <w:sz w:val="18"/>
                <w:szCs w:val="18"/>
              </w:rPr>
              <w:t>0</w:t>
            </w:r>
            <w:r>
              <w:rPr>
                <w:sz w:val="18"/>
                <w:szCs w:val="18"/>
              </w:rPr>
              <w:t>.54/1.15</w:t>
            </w:r>
          </w:p>
        </w:tc>
      </w:tr>
      <w:tr w:rsidR="009D6EB9" w:rsidRPr="00BB21D8" w14:paraId="3877F1C0" w14:textId="77777777" w:rsidTr="003E3903">
        <w:trPr>
          <w:trHeight w:val="480"/>
          <w:jc w:val="center"/>
        </w:trPr>
        <w:tc>
          <w:tcPr>
            <w:tcW w:w="0" w:type="auto"/>
            <w:vAlign w:val="center"/>
          </w:tcPr>
          <w:p w14:paraId="5884B8BC" w14:textId="77777777" w:rsidR="009D6EB9" w:rsidRDefault="009D6EB9" w:rsidP="00FB0E61">
            <w:pPr>
              <w:jc w:val="center"/>
              <w:rPr>
                <w:sz w:val="18"/>
                <w:szCs w:val="18"/>
              </w:rPr>
            </w:pPr>
            <w:bookmarkStart w:id="360" w:name="_Hlk42459461"/>
            <w:r>
              <w:rPr>
                <w:rFonts w:hint="eastAsia"/>
                <w:sz w:val="18"/>
                <w:szCs w:val="18"/>
              </w:rPr>
              <w:t>Social</w:t>
            </w:r>
            <w:r>
              <w:rPr>
                <w:sz w:val="18"/>
                <w:szCs w:val="18"/>
              </w:rPr>
              <w:t>-</w:t>
            </w:r>
            <w:r>
              <w:rPr>
                <w:rFonts w:hint="eastAsia"/>
                <w:sz w:val="18"/>
                <w:szCs w:val="18"/>
              </w:rPr>
              <w:t>ways</w:t>
            </w:r>
          </w:p>
        </w:tc>
        <w:tc>
          <w:tcPr>
            <w:tcW w:w="0" w:type="auto"/>
            <w:vAlign w:val="center"/>
          </w:tcPr>
          <w:p w14:paraId="76AFDF55" w14:textId="01DB3FF6" w:rsidR="009D6EB9" w:rsidRPr="00BB21D8" w:rsidRDefault="009D6EB9" w:rsidP="00FB0E61">
            <w:pPr>
              <w:jc w:val="center"/>
              <w:rPr>
                <w:sz w:val="18"/>
                <w:szCs w:val="18"/>
              </w:rPr>
            </w:pPr>
            <w:r>
              <w:rPr>
                <w:rFonts w:hint="eastAsia"/>
                <w:sz w:val="18"/>
                <w:szCs w:val="18"/>
              </w:rPr>
              <w:t>[</w:t>
            </w:r>
            <w:r w:rsidR="00EF676F">
              <w:rPr>
                <w:sz w:val="18"/>
                <w:szCs w:val="18"/>
              </w:rPr>
              <w:t>31</w:t>
            </w:r>
            <w:r>
              <w:rPr>
                <w:sz w:val="18"/>
                <w:szCs w:val="18"/>
              </w:rPr>
              <w:t>]</w:t>
            </w:r>
          </w:p>
        </w:tc>
        <w:tc>
          <w:tcPr>
            <w:tcW w:w="0" w:type="auto"/>
            <w:vAlign w:val="center"/>
          </w:tcPr>
          <w:p w14:paraId="5417B451" w14:textId="77777777" w:rsidR="009D6EB9" w:rsidRPr="00BB21D8" w:rsidRDefault="009D6EB9" w:rsidP="00FB0E61">
            <w:pPr>
              <w:jc w:val="center"/>
              <w:rPr>
                <w:sz w:val="18"/>
                <w:szCs w:val="18"/>
              </w:rPr>
            </w:pPr>
            <w:r>
              <w:rPr>
                <w:rFonts w:hint="eastAsia"/>
                <w:sz w:val="18"/>
                <w:szCs w:val="18"/>
              </w:rPr>
              <w:t>0</w:t>
            </w:r>
            <w:r>
              <w:rPr>
                <w:sz w:val="18"/>
                <w:szCs w:val="18"/>
              </w:rPr>
              <w:t>.39/0.64</w:t>
            </w:r>
          </w:p>
        </w:tc>
        <w:tc>
          <w:tcPr>
            <w:tcW w:w="0" w:type="auto"/>
            <w:vAlign w:val="center"/>
          </w:tcPr>
          <w:p w14:paraId="2C6D6BC2" w14:textId="77777777" w:rsidR="009D6EB9" w:rsidRPr="00BB21D8" w:rsidRDefault="009D6EB9" w:rsidP="00FB0E61">
            <w:pPr>
              <w:jc w:val="center"/>
              <w:rPr>
                <w:sz w:val="18"/>
                <w:szCs w:val="18"/>
              </w:rPr>
            </w:pPr>
            <w:r>
              <w:rPr>
                <w:rFonts w:hint="eastAsia"/>
                <w:sz w:val="18"/>
                <w:szCs w:val="18"/>
              </w:rPr>
              <w:t>0</w:t>
            </w:r>
            <w:r>
              <w:rPr>
                <w:sz w:val="18"/>
                <w:szCs w:val="18"/>
              </w:rPr>
              <w:t>.39/0.66</w:t>
            </w:r>
          </w:p>
        </w:tc>
        <w:tc>
          <w:tcPr>
            <w:tcW w:w="0" w:type="auto"/>
            <w:vAlign w:val="center"/>
          </w:tcPr>
          <w:p w14:paraId="7CCBAD44" w14:textId="77777777" w:rsidR="009D6EB9" w:rsidRPr="00BB21D8" w:rsidRDefault="009D6EB9" w:rsidP="00FB0E61">
            <w:pPr>
              <w:jc w:val="center"/>
              <w:rPr>
                <w:sz w:val="18"/>
                <w:szCs w:val="18"/>
              </w:rPr>
            </w:pPr>
            <w:r>
              <w:rPr>
                <w:rFonts w:hint="eastAsia"/>
                <w:sz w:val="18"/>
                <w:szCs w:val="18"/>
              </w:rPr>
              <w:t>0</w:t>
            </w:r>
            <w:r>
              <w:rPr>
                <w:sz w:val="18"/>
                <w:szCs w:val="18"/>
              </w:rPr>
              <w:t>.55/1.31</w:t>
            </w:r>
          </w:p>
        </w:tc>
        <w:tc>
          <w:tcPr>
            <w:tcW w:w="0" w:type="auto"/>
            <w:vAlign w:val="center"/>
          </w:tcPr>
          <w:p w14:paraId="2CC307F5" w14:textId="77777777" w:rsidR="009D6EB9" w:rsidRPr="00BB21D8" w:rsidRDefault="009D6EB9" w:rsidP="00FB0E61">
            <w:pPr>
              <w:jc w:val="center"/>
              <w:rPr>
                <w:sz w:val="18"/>
                <w:szCs w:val="18"/>
              </w:rPr>
            </w:pPr>
            <w:r>
              <w:rPr>
                <w:rFonts w:hint="eastAsia"/>
                <w:sz w:val="18"/>
                <w:szCs w:val="18"/>
              </w:rPr>
              <w:t>0</w:t>
            </w:r>
            <w:r>
              <w:rPr>
                <w:sz w:val="18"/>
                <w:szCs w:val="18"/>
              </w:rPr>
              <w:t>.44/0.64</w:t>
            </w:r>
          </w:p>
        </w:tc>
        <w:tc>
          <w:tcPr>
            <w:tcW w:w="0" w:type="auto"/>
            <w:vAlign w:val="center"/>
          </w:tcPr>
          <w:p w14:paraId="51151E64" w14:textId="77777777" w:rsidR="009D6EB9" w:rsidRPr="00BB21D8" w:rsidRDefault="009D6EB9" w:rsidP="00FB0E61">
            <w:pPr>
              <w:jc w:val="center"/>
              <w:rPr>
                <w:sz w:val="18"/>
                <w:szCs w:val="18"/>
              </w:rPr>
            </w:pPr>
            <w:r>
              <w:rPr>
                <w:rFonts w:hint="eastAsia"/>
                <w:sz w:val="18"/>
                <w:szCs w:val="18"/>
              </w:rPr>
              <w:t>0</w:t>
            </w:r>
            <w:r>
              <w:rPr>
                <w:sz w:val="18"/>
                <w:szCs w:val="18"/>
              </w:rPr>
              <w:t>.51/0.92</w:t>
            </w:r>
          </w:p>
        </w:tc>
        <w:tc>
          <w:tcPr>
            <w:tcW w:w="0" w:type="auto"/>
            <w:vAlign w:val="center"/>
          </w:tcPr>
          <w:p w14:paraId="323BBABF" w14:textId="77777777" w:rsidR="009D6EB9" w:rsidRPr="00BB21D8" w:rsidRDefault="009D6EB9" w:rsidP="00FB0E61">
            <w:pPr>
              <w:jc w:val="center"/>
              <w:rPr>
                <w:sz w:val="18"/>
                <w:szCs w:val="18"/>
              </w:rPr>
            </w:pPr>
            <w:r>
              <w:rPr>
                <w:rFonts w:hint="eastAsia"/>
                <w:sz w:val="18"/>
                <w:szCs w:val="18"/>
              </w:rPr>
              <w:t>0</w:t>
            </w:r>
            <w:r>
              <w:rPr>
                <w:sz w:val="18"/>
                <w:szCs w:val="18"/>
              </w:rPr>
              <w:t>.46/0.82</w:t>
            </w:r>
          </w:p>
        </w:tc>
      </w:tr>
      <w:bookmarkEnd w:id="360"/>
      <w:tr w:rsidR="009D6EB9" w:rsidRPr="00BB21D8" w14:paraId="101A424C" w14:textId="77777777" w:rsidTr="003E3903">
        <w:trPr>
          <w:trHeight w:val="494"/>
          <w:jc w:val="center"/>
        </w:trPr>
        <w:tc>
          <w:tcPr>
            <w:tcW w:w="0" w:type="auto"/>
            <w:vAlign w:val="center"/>
          </w:tcPr>
          <w:p w14:paraId="6C822DB6" w14:textId="77777777" w:rsidR="009D6EB9" w:rsidRDefault="009D6EB9" w:rsidP="00FB0E61">
            <w:pPr>
              <w:jc w:val="center"/>
              <w:rPr>
                <w:sz w:val="18"/>
                <w:szCs w:val="18"/>
              </w:rPr>
            </w:pPr>
            <w:r>
              <w:rPr>
                <w:rFonts w:hint="eastAsia"/>
                <w:sz w:val="18"/>
                <w:szCs w:val="18"/>
              </w:rPr>
              <w:t>G</w:t>
            </w:r>
            <w:r>
              <w:rPr>
                <w:sz w:val="18"/>
                <w:szCs w:val="18"/>
              </w:rPr>
              <w:t>AT</w:t>
            </w:r>
          </w:p>
        </w:tc>
        <w:tc>
          <w:tcPr>
            <w:tcW w:w="0" w:type="auto"/>
            <w:vAlign w:val="center"/>
          </w:tcPr>
          <w:p w14:paraId="59208C96" w14:textId="49CA5B03" w:rsidR="009D6EB9" w:rsidRPr="00BB21D8" w:rsidRDefault="009D6EB9" w:rsidP="00FB0E61">
            <w:pPr>
              <w:jc w:val="center"/>
              <w:rPr>
                <w:sz w:val="18"/>
                <w:szCs w:val="18"/>
              </w:rPr>
            </w:pPr>
            <w:r>
              <w:rPr>
                <w:rFonts w:hint="eastAsia"/>
                <w:sz w:val="18"/>
                <w:szCs w:val="18"/>
              </w:rPr>
              <w:t>[</w:t>
            </w:r>
            <w:r w:rsidR="00EF676F">
              <w:rPr>
                <w:sz w:val="18"/>
                <w:szCs w:val="18"/>
              </w:rPr>
              <w:t>34</w:t>
            </w:r>
            <w:r>
              <w:rPr>
                <w:sz w:val="18"/>
                <w:szCs w:val="18"/>
              </w:rPr>
              <w:t>]</w:t>
            </w:r>
          </w:p>
        </w:tc>
        <w:tc>
          <w:tcPr>
            <w:tcW w:w="0" w:type="auto"/>
            <w:vAlign w:val="center"/>
          </w:tcPr>
          <w:p w14:paraId="50BE3EDE" w14:textId="77777777" w:rsidR="009D6EB9" w:rsidRPr="00BB21D8" w:rsidRDefault="009D6EB9" w:rsidP="00FB0E61">
            <w:pPr>
              <w:jc w:val="center"/>
              <w:rPr>
                <w:sz w:val="18"/>
                <w:szCs w:val="18"/>
              </w:rPr>
            </w:pPr>
            <w:r>
              <w:rPr>
                <w:rFonts w:hint="eastAsia"/>
                <w:sz w:val="18"/>
                <w:szCs w:val="18"/>
              </w:rPr>
              <w:t>0</w:t>
            </w:r>
            <w:r>
              <w:rPr>
                <w:sz w:val="18"/>
                <w:szCs w:val="18"/>
              </w:rPr>
              <w:t>.68/1.29</w:t>
            </w:r>
          </w:p>
        </w:tc>
        <w:tc>
          <w:tcPr>
            <w:tcW w:w="0" w:type="auto"/>
            <w:vAlign w:val="center"/>
          </w:tcPr>
          <w:p w14:paraId="2D7EA577" w14:textId="77777777" w:rsidR="009D6EB9" w:rsidRPr="00BB21D8" w:rsidRDefault="009D6EB9" w:rsidP="00FB0E61">
            <w:pPr>
              <w:jc w:val="center"/>
              <w:rPr>
                <w:sz w:val="18"/>
                <w:szCs w:val="18"/>
              </w:rPr>
            </w:pPr>
            <w:r>
              <w:rPr>
                <w:rFonts w:hint="eastAsia"/>
                <w:sz w:val="18"/>
                <w:szCs w:val="18"/>
              </w:rPr>
              <w:t>0</w:t>
            </w:r>
            <w:r>
              <w:rPr>
                <w:sz w:val="18"/>
                <w:szCs w:val="18"/>
              </w:rPr>
              <w:t>.68/1.40</w:t>
            </w:r>
          </w:p>
        </w:tc>
        <w:tc>
          <w:tcPr>
            <w:tcW w:w="0" w:type="auto"/>
            <w:vAlign w:val="center"/>
          </w:tcPr>
          <w:p w14:paraId="6E9E7F66" w14:textId="77777777" w:rsidR="009D6EB9" w:rsidRPr="00BB21D8" w:rsidRDefault="009D6EB9" w:rsidP="00FB0E61">
            <w:pPr>
              <w:jc w:val="center"/>
              <w:rPr>
                <w:sz w:val="18"/>
                <w:szCs w:val="18"/>
              </w:rPr>
            </w:pPr>
            <w:r>
              <w:rPr>
                <w:rFonts w:hint="eastAsia"/>
                <w:sz w:val="18"/>
                <w:szCs w:val="18"/>
              </w:rPr>
              <w:t>0</w:t>
            </w:r>
            <w:r>
              <w:rPr>
                <w:sz w:val="18"/>
                <w:szCs w:val="18"/>
              </w:rPr>
              <w:t>.57/1.29</w:t>
            </w:r>
          </w:p>
        </w:tc>
        <w:tc>
          <w:tcPr>
            <w:tcW w:w="0" w:type="auto"/>
            <w:vAlign w:val="center"/>
          </w:tcPr>
          <w:p w14:paraId="518A5C99" w14:textId="77777777" w:rsidR="009D6EB9" w:rsidRPr="00BB21D8" w:rsidRDefault="009D6EB9" w:rsidP="00FB0E61">
            <w:pPr>
              <w:jc w:val="center"/>
              <w:rPr>
                <w:sz w:val="18"/>
                <w:szCs w:val="18"/>
              </w:rPr>
            </w:pPr>
            <w:r>
              <w:rPr>
                <w:rFonts w:hint="eastAsia"/>
                <w:sz w:val="18"/>
                <w:szCs w:val="18"/>
              </w:rPr>
              <w:t>0</w:t>
            </w:r>
            <w:r>
              <w:rPr>
                <w:sz w:val="18"/>
                <w:szCs w:val="18"/>
              </w:rPr>
              <w:t>.29/0.60</w:t>
            </w:r>
          </w:p>
        </w:tc>
        <w:tc>
          <w:tcPr>
            <w:tcW w:w="0" w:type="auto"/>
            <w:vAlign w:val="center"/>
          </w:tcPr>
          <w:p w14:paraId="440F2CD4" w14:textId="77777777" w:rsidR="009D6EB9" w:rsidRPr="00BB21D8" w:rsidRDefault="009D6EB9" w:rsidP="00FB0E61">
            <w:pPr>
              <w:jc w:val="center"/>
              <w:rPr>
                <w:sz w:val="18"/>
                <w:szCs w:val="18"/>
              </w:rPr>
            </w:pPr>
            <w:r>
              <w:rPr>
                <w:rFonts w:hint="eastAsia"/>
                <w:sz w:val="18"/>
                <w:szCs w:val="18"/>
              </w:rPr>
              <w:t>0</w:t>
            </w:r>
            <w:r>
              <w:rPr>
                <w:sz w:val="18"/>
                <w:szCs w:val="18"/>
              </w:rPr>
              <w:t>.37/0.75</w:t>
            </w:r>
          </w:p>
        </w:tc>
        <w:tc>
          <w:tcPr>
            <w:tcW w:w="0" w:type="auto"/>
            <w:vAlign w:val="center"/>
          </w:tcPr>
          <w:p w14:paraId="1537934A" w14:textId="77777777" w:rsidR="009D6EB9" w:rsidRPr="00BB21D8" w:rsidRDefault="009D6EB9" w:rsidP="00FB0E61">
            <w:pPr>
              <w:jc w:val="center"/>
              <w:rPr>
                <w:sz w:val="18"/>
                <w:szCs w:val="18"/>
              </w:rPr>
            </w:pPr>
            <w:r>
              <w:rPr>
                <w:rFonts w:hint="eastAsia"/>
                <w:sz w:val="18"/>
                <w:szCs w:val="18"/>
              </w:rPr>
              <w:t>0</w:t>
            </w:r>
            <w:r>
              <w:rPr>
                <w:sz w:val="18"/>
                <w:szCs w:val="18"/>
              </w:rPr>
              <w:t>.52/1.07</w:t>
            </w:r>
          </w:p>
        </w:tc>
      </w:tr>
      <w:tr w:rsidR="009D6EB9" w:rsidRPr="00BB21D8" w14:paraId="6035921D" w14:textId="77777777" w:rsidTr="003E3903">
        <w:trPr>
          <w:trHeight w:val="480"/>
          <w:jc w:val="center"/>
        </w:trPr>
        <w:tc>
          <w:tcPr>
            <w:tcW w:w="0" w:type="auto"/>
            <w:vAlign w:val="center"/>
          </w:tcPr>
          <w:p w14:paraId="5A6E0ADD" w14:textId="77777777" w:rsidR="009D6EB9" w:rsidRDefault="009D6EB9" w:rsidP="00FB0E61">
            <w:pPr>
              <w:jc w:val="center"/>
              <w:rPr>
                <w:sz w:val="18"/>
                <w:szCs w:val="18"/>
              </w:rPr>
            </w:pPr>
            <w:r>
              <w:rPr>
                <w:rFonts w:hint="eastAsia"/>
                <w:sz w:val="18"/>
                <w:szCs w:val="18"/>
              </w:rPr>
              <w:lastRenderedPageBreak/>
              <w:t>S</w:t>
            </w:r>
            <w:r>
              <w:rPr>
                <w:sz w:val="18"/>
                <w:szCs w:val="18"/>
              </w:rPr>
              <w:t>TGAT</w:t>
            </w:r>
          </w:p>
        </w:tc>
        <w:tc>
          <w:tcPr>
            <w:tcW w:w="0" w:type="auto"/>
            <w:vAlign w:val="center"/>
          </w:tcPr>
          <w:p w14:paraId="4AA3B566" w14:textId="5D4256FC" w:rsidR="009D6EB9" w:rsidRPr="00BB21D8" w:rsidRDefault="009D6EB9" w:rsidP="00FB0E61">
            <w:pPr>
              <w:jc w:val="center"/>
              <w:rPr>
                <w:sz w:val="18"/>
                <w:szCs w:val="18"/>
              </w:rPr>
            </w:pPr>
            <w:r>
              <w:rPr>
                <w:rFonts w:hint="eastAsia"/>
                <w:sz w:val="18"/>
                <w:szCs w:val="18"/>
              </w:rPr>
              <w:t>[</w:t>
            </w:r>
            <w:r w:rsidR="00EF676F">
              <w:rPr>
                <w:sz w:val="18"/>
                <w:szCs w:val="18"/>
              </w:rPr>
              <w:t>53</w:t>
            </w:r>
            <w:r>
              <w:rPr>
                <w:sz w:val="18"/>
                <w:szCs w:val="18"/>
              </w:rPr>
              <w:t>]</w:t>
            </w:r>
          </w:p>
        </w:tc>
        <w:tc>
          <w:tcPr>
            <w:tcW w:w="0" w:type="auto"/>
            <w:vAlign w:val="center"/>
          </w:tcPr>
          <w:p w14:paraId="0572E03A" w14:textId="77777777" w:rsidR="009D6EB9" w:rsidRPr="00BB21D8" w:rsidRDefault="009D6EB9" w:rsidP="00FB0E61">
            <w:pPr>
              <w:jc w:val="center"/>
              <w:rPr>
                <w:sz w:val="18"/>
                <w:szCs w:val="18"/>
              </w:rPr>
            </w:pPr>
            <w:r>
              <w:rPr>
                <w:rFonts w:hint="eastAsia"/>
                <w:sz w:val="18"/>
                <w:szCs w:val="18"/>
              </w:rPr>
              <w:t>0</w:t>
            </w:r>
            <w:r>
              <w:rPr>
                <w:sz w:val="18"/>
                <w:szCs w:val="18"/>
              </w:rPr>
              <w:t>.70/1.35</w:t>
            </w:r>
          </w:p>
        </w:tc>
        <w:tc>
          <w:tcPr>
            <w:tcW w:w="0" w:type="auto"/>
            <w:vAlign w:val="center"/>
          </w:tcPr>
          <w:p w14:paraId="2310C034" w14:textId="77777777" w:rsidR="009D6EB9" w:rsidRPr="00BB21D8" w:rsidRDefault="009D6EB9" w:rsidP="00FB0E61">
            <w:pPr>
              <w:jc w:val="center"/>
              <w:rPr>
                <w:sz w:val="18"/>
                <w:szCs w:val="18"/>
              </w:rPr>
            </w:pPr>
            <w:r>
              <w:rPr>
                <w:rFonts w:hint="eastAsia"/>
                <w:sz w:val="18"/>
                <w:szCs w:val="18"/>
              </w:rPr>
              <w:t>0</w:t>
            </w:r>
            <w:r>
              <w:rPr>
                <w:sz w:val="18"/>
                <w:szCs w:val="18"/>
              </w:rPr>
              <w:t>.37/0.67</w:t>
            </w:r>
          </w:p>
        </w:tc>
        <w:tc>
          <w:tcPr>
            <w:tcW w:w="0" w:type="auto"/>
            <w:vAlign w:val="center"/>
          </w:tcPr>
          <w:p w14:paraId="54AA4808" w14:textId="77777777" w:rsidR="009D6EB9" w:rsidRPr="00BB21D8" w:rsidRDefault="009D6EB9" w:rsidP="00FB0E61">
            <w:pPr>
              <w:jc w:val="center"/>
              <w:rPr>
                <w:sz w:val="18"/>
                <w:szCs w:val="18"/>
              </w:rPr>
            </w:pPr>
            <w:r>
              <w:rPr>
                <w:rFonts w:hint="eastAsia"/>
                <w:sz w:val="18"/>
                <w:szCs w:val="18"/>
              </w:rPr>
              <w:t>0</w:t>
            </w:r>
            <w:r>
              <w:rPr>
                <w:sz w:val="18"/>
                <w:szCs w:val="18"/>
              </w:rPr>
              <w:t>.59/1.23</w:t>
            </w:r>
          </w:p>
        </w:tc>
        <w:tc>
          <w:tcPr>
            <w:tcW w:w="0" w:type="auto"/>
            <w:vAlign w:val="center"/>
          </w:tcPr>
          <w:p w14:paraId="239A3D24" w14:textId="77777777" w:rsidR="009D6EB9" w:rsidRPr="00BB21D8" w:rsidRDefault="009D6EB9" w:rsidP="00FB0E61">
            <w:pPr>
              <w:jc w:val="center"/>
              <w:rPr>
                <w:sz w:val="18"/>
                <w:szCs w:val="18"/>
              </w:rPr>
            </w:pPr>
            <w:r>
              <w:rPr>
                <w:rFonts w:hint="eastAsia"/>
                <w:sz w:val="18"/>
                <w:szCs w:val="18"/>
              </w:rPr>
              <w:t>0</w:t>
            </w:r>
            <w:r>
              <w:rPr>
                <w:sz w:val="18"/>
                <w:szCs w:val="18"/>
              </w:rPr>
              <w:t>.35/0.69</w:t>
            </w:r>
          </w:p>
        </w:tc>
        <w:tc>
          <w:tcPr>
            <w:tcW w:w="0" w:type="auto"/>
            <w:vAlign w:val="center"/>
          </w:tcPr>
          <w:p w14:paraId="6F284692" w14:textId="77777777" w:rsidR="009D6EB9" w:rsidRPr="00BB21D8" w:rsidRDefault="009D6EB9" w:rsidP="00FB0E61">
            <w:pPr>
              <w:jc w:val="center"/>
              <w:rPr>
                <w:sz w:val="18"/>
                <w:szCs w:val="18"/>
              </w:rPr>
            </w:pPr>
            <w:r>
              <w:rPr>
                <w:rFonts w:hint="eastAsia"/>
                <w:sz w:val="18"/>
                <w:szCs w:val="18"/>
              </w:rPr>
              <w:t>0</w:t>
            </w:r>
            <w:r>
              <w:rPr>
                <w:sz w:val="18"/>
                <w:szCs w:val="18"/>
              </w:rPr>
              <w:t>.31/0.64</w:t>
            </w:r>
          </w:p>
        </w:tc>
        <w:tc>
          <w:tcPr>
            <w:tcW w:w="0" w:type="auto"/>
            <w:vAlign w:val="center"/>
          </w:tcPr>
          <w:p w14:paraId="77284D97" w14:textId="77777777" w:rsidR="009D6EB9" w:rsidRPr="00BB21D8" w:rsidRDefault="009D6EB9" w:rsidP="00FB0E61">
            <w:pPr>
              <w:jc w:val="center"/>
              <w:rPr>
                <w:sz w:val="18"/>
                <w:szCs w:val="18"/>
              </w:rPr>
            </w:pPr>
            <w:r>
              <w:rPr>
                <w:rFonts w:hint="eastAsia"/>
                <w:sz w:val="18"/>
                <w:szCs w:val="18"/>
              </w:rPr>
              <w:t>0</w:t>
            </w:r>
            <w:r>
              <w:rPr>
                <w:sz w:val="18"/>
                <w:szCs w:val="18"/>
              </w:rPr>
              <w:t>.47/0.92</w:t>
            </w:r>
          </w:p>
        </w:tc>
      </w:tr>
      <w:tr w:rsidR="009D6EB9" w:rsidRPr="00BB21D8" w14:paraId="431BD48E" w14:textId="77777777" w:rsidTr="003E3903">
        <w:trPr>
          <w:trHeight w:val="494"/>
          <w:jc w:val="center"/>
        </w:trPr>
        <w:tc>
          <w:tcPr>
            <w:tcW w:w="0" w:type="auto"/>
            <w:vAlign w:val="center"/>
          </w:tcPr>
          <w:p w14:paraId="023350E9" w14:textId="77777777" w:rsidR="009D6EB9" w:rsidRDefault="009D6EB9" w:rsidP="00FB0E61">
            <w:pPr>
              <w:jc w:val="center"/>
              <w:rPr>
                <w:sz w:val="18"/>
                <w:szCs w:val="18"/>
              </w:rPr>
            </w:pPr>
            <w:r>
              <w:rPr>
                <w:rFonts w:hint="eastAsia"/>
                <w:sz w:val="18"/>
                <w:szCs w:val="18"/>
              </w:rPr>
              <w:t>S</w:t>
            </w:r>
            <w:r>
              <w:rPr>
                <w:sz w:val="18"/>
                <w:szCs w:val="18"/>
              </w:rPr>
              <w:t>ocial-B</w:t>
            </w:r>
            <w:r>
              <w:rPr>
                <w:rFonts w:hint="eastAsia"/>
                <w:sz w:val="18"/>
                <w:szCs w:val="18"/>
              </w:rPr>
              <w:t>iGAT</w:t>
            </w:r>
          </w:p>
        </w:tc>
        <w:tc>
          <w:tcPr>
            <w:tcW w:w="0" w:type="auto"/>
            <w:vAlign w:val="center"/>
          </w:tcPr>
          <w:p w14:paraId="05B39D1E" w14:textId="758D5569" w:rsidR="009D6EB9" w:rsidRPr="00BB21D8" w:rsidRDefault="009D6EB9" w:rsidP="00FB0E61">
            <w:pPr>
              <w:jc w:val="center"/>
              <w:rPr>
                <w:sz w:val="18"/>
                <w:szCs w:val="18"/>
              </w:rPr>
            </w:pPr>
            <w:r>
              <w:rPr>
                <w:rFonts w:hint="eastAsia"/>
                <w:sz w:val="18"/>
                <w:szCs w:val="18"/>
              </w:rPr>
              <w:t>[</w:t>
            </w:r>
            <w:r w:rsidR="00EF676F">
              <w:rPr>
                <w:sz w:val="18"/>
                <w:szCs w:val="18"/>
              </w:rPr>
              <w:t>34</w:t>
            </w:r>
            <w:r>
              <w:rPr>
                <w:sz w:val="18"/>
                <w:szCs w:val="18"/>
              </w:rPr>
              <w:t>]</w:t>
            </w:r>
          </w:p>
        </w:tc>
        <w:tc>
          <w:tcPr>
            <w:tcW w:w="0" w:type="auto"/>
            <w:vAlign w:val="center"/>
          </w:tcPr>
          <w:p w14:paraId="569F2A4B" w14:textId="77777777" w:rsidR="009D6EB9" w:rsidRPr="00BB21D8" w:rsidRDefault="009D6EB9" w:rsidP="00FB0E61">
            <w:pPr>
              <w:jc w:val="center"/>
              <w:rPr>
                <w:sz w:val="18"/>
                <w:szCs w:val="18"/>
              </w:rPr>
            </w:pPr>
            <w:r>
              <w:rPr>
                <w:rFonts w:hint="eastAsia"/>
                <w:sz w:val="18"/>
                <w:szCs w:val="18"/>
              </w:rPr>
              <w:t>0</w:t>
            </w:r>
            <w:r>
              <w:rPr>
                <w:sz w:val="18"/>
                <w:szCs w:val="18"/>
              </w:rPr>
              <w:t>.69/1.29</w:t>
            </w:r>
          </w:p>
        </w:tc>
        <w:tc>
          <w:tcPr>
            <w:tcW w:w="0" w:type="auto"/>
            <w:vAlign w:val="center"/>
          </w:tcPr>
          <w:p w14:paraId="33265807" w14:textId="77777777" w:rsidR="009D6EB9" w:rsidRPr="00BB21D8" w:rsidRDefault="009D6EB9" w:rsidP="00FB0E61">
            <w:pPr>
              <w:jc w:val="center"/>
              <w:rPr>
                <w:sz w:val="18"/>
                <w:szCs w:val="18"/>
              </w:rPr>
            </w:pPr>
            <w:r>
              <w:rPr>
                <w:rFonts w:hint="eastAsia"/>
                <w:sz w:val="18"/>
                <w:szCs w:val="18"/>
              </w:rPr>
              <w:t>0</w:t>
            </w:r>
            <w:r>
              <w:rPr>
                <w:sz w:val="18"/>
                <w:szCs w:val="18"/>
              </w:rPr>
              <w:t>.49/1.01</w:t>
            </w:r>
          </w:p>
        </w:tc>
        <w:tc>
          <w:tcPr>
            <w:tcW w:w="0" w:type="auto"/>
            <w:vAlign w:val="center"/>
          </w:tcPr>
          <w:p w14:paraId="610BD876" w14:textId="77777777" w:rsidR="009D6EB9" w:rsidRPr="00BB21D8" w:rsidRDefault="009D6EB9" w:rsidP="00FB0E61">
            <w:pPr>
              <w:jc w:val="center"/>
              <w:rPr>
                <w:sz w:val="18"/>
                <w:szCs w:val="18"/>
              </w:rPr>
            </w:pPr>
            <w:r>
              <w:rPr>
                <w:rFonts w:hint="eastAsia"/>
                <w:sz w:val="18"/>
                <w:szCs w:val="18"/>
              </w:rPr>
              <w:t>0</w:t>
            </w:r>
            <w:r>
              <w:rPr>
                <w:sz w:val="18"/>
                <w:szCs w:val="18"/>
              </w:rPr>
              <w:t>.55/1.32</w:t>
            </w:r>
          </w:p>
        </w:tc>
        <w:tc>
          <w:tcPr>
            <w:tcW w:w="0" w:type="auto"/>
            <w:vAlign w:val="center"/>
          </w:tcPr>
          <w:p w14:paraId="1E7C117E" w14:textId="77777777" w:rsidR="009D6EB9" w:rsidRPr="00BB21D8" w:rsidRDefault="009D6EB9" w:rsidP="00FB0E61">
            <w:pPr>
              <w:jc w:val="center"/>
              <w:rPr>
                <w:sz w:val="18"/>
                <w:szCs w:val="18"/>
              </w:rPr>
            </w:pPr>
            <w:r>
              <w:rPr>
                <w:rFonts w:hint="eastAsia"/>
                <w:sz w:val="18"/>
                <w:szCs w:val="18"/>
              </w:rPr>
              <w:t>0</w:t>
            </w:r>
            <w:r>
              <w:rPr>
                <w:sz w:val="18"/>
                <w:szCs w:val="18"/>
              </w:rPr>
              <w:t>.30/0.62</w:t>
            </w:r>
          </w:p>
        </w:tc>
        <w:tc>
          <w:tcPr>
            <w:tcW w:w="0" w:type="auto"/>
            <w:vAlign w:val="center"/>
          </w:tcPr>
          <w:p w14:paraId="18B7D476" w14:textId="77777777" w:rsidR="009D6EB9" w:rsidRPr="00BB21D8" w:rsidRDefault="009D6EB9" w:rsidP="00FB0E61">
            <w:pPr>
              <w:jc w:val="center"/>
              <w:rPr>
                <w:sz w:val="18"/>
                <w:szCs w:val="18"/>
              </w:rPr>
            </w:pPr>
            <w:r>
              <w:rPr>
                <w:rFonts w:hint="eastAsia"/>
                <w:sz w:val="18"/>
                <w:szCs w:val="18"/>
              </w:rPr>
              <w:t>0</w:t>
            </w:r>
            <w:r>
              <w:rPr>
                <w:sz w:val="18"/>
                <w:szCs w:val="18"/>
              </w:rPr>
              <w:t>.36/0.75</w:t>
            </w:r>
          </w:p>
        </w:tc>
        <w:tc>
          <w:tcPr>
            <w:tcW w:w="0" w:type="auto"/>
            <w:vAlign w:val="center"/>
          </w:tcPr>
          <w:p w14:paraId="5F5E637E" w14:textId="77777777" w:rsidR="009D6EB9" w:rsidRPr="00BB21D8" w:rsidRDefault="009D6EB9" w:rsidP="00FB0E61">
            <w:pPr>
              <w:jc w:val="center"/>
              <w:rPr>
                <w:sz w:val="18"/>
                <w:szCs w:val="18"/>
              </w:rPr>
            </w:pPr>
            <w:r>
              <w:rPr>
                <w:rFonts w:hint="eastAsia"/>
                <w:sz w:val="18"/>
                <w:szCs w:val="18"/>
              </w:rPr>
              <w:t>0</w:t>
            </w:r>
            <w:r>
              <w:rPr>
                <w:sz w:val="18"/>
                <w:szCs w:val="18"/>
              </w:rPr>
              <w:t>.48/1.00</w:t>
            </w:r>
          </w:p>
        </w:tc>
      </w:tr>
      <w:tr w:rsidR="009D6EB9" w:rsidRPr="00BB21D8" w14:paraId="3887D99B" w14:textId="77777777" w:rsidTr="00C846E8">
        <w:trPr>
          <w:trHeight w:val="480"/>
          <w:jc w:val="center"/>
        </w:trPr>
        <w:tc>
          <w:tcPr>
            <w:tcW w:w="0" w:type="auto"/>
            <w:vAlign w:val="center"/>
          </w:tcPr>
          <w:p w14:paraId="1DB62820" w14:textId="77777777" w:rsidR="009D6EB9" w:rsidRDefault="009D6EB9" w:rsidP="00FB0E61">
            <w:pPr>
              <w:jc w:val="center"/>
              <w:rPr>
                <w:sz w:val="18"/>
                <w:szCs w:val="18"/>
              </w:rPr>
            </w:pPr>
            <w:r>
              <w:rPr>
                <w:rFonts w:hint="eastAsia"/>
                <w:sz w:val="18"/>
                <w:szCs w:val="18"/>
              </w:rPr>
              <w:t>Next</w:t>
            </w:r>
          </w:p>
        </w:tc>
        <w:tc>
          <w:tcPr>
            <w:tcW w:w="0" w:type="auto"/>
            <w:vAlign w:val="center"/>
          </w:tcPr>
          <w:p w14:paraId="702E139C" w14:textId="051B6B8D" w:rsidR="009D6EB9" w:rsidRPr="00BB21D8" w:rsidRDefault="009D6EB9" w:rsidP="00FB0E61">
            <w:pPr>
              <w:jc w:val="center"/>
              <w:rPr>
                <w:sz w:val="18"/>
                <w:szCs w:val="18"/>
              </w:rPr>
            </w:pPr>
            <w:r>
              <w:rPr>
                <w:rFonts w:hint="eastAsia"/>
                <w:sz w:val="18"/>
                <w:szCs w:val="18"/>
              </w:rPr>
              <w:t>[</w:t>
            </w:r>
            <w:r w:rsidR="00EF676F">
              <w:rPr>
                <w:sz w:val="18"/>
                <w:szCs w:val="18"/>
              </w:rPr>
              <w:t>37</w:t>
            </w:r>
            <w:r>
              <w:rPr>
                <w:sz w:val="18"/>
                <w:szCs w:val="18"/>
              </w:rPr>
              <w:t>]</w:t>
            </w:r>
          </w:p>
        </w:tc>
        <w:tc>
          <w:tcPr>
            <w:tcW w:w="0" w:type="auto"/>
            <w:vAlign w:val="center"/>
          </w:tcPr>
          <w:p w14:paraId="32B34C85" w14:textId="77777777" w:rsidR="009D6EB9" w:rsidRPr="00BB21D8" w:rsidRDefault="009D6EB9" w:rsidP="00FB0E61">
            <w:pPr>
              <w:jc w:val="center"/>
              <w:rPr>
                <w:sz w:val="18"/>
                <w:szCs w:val="18"/>
              </w:rPr>
            </w:pPr>
            <w:r>
              <w:rPr>
                <w:rFonts w:hint="eastAsia"/>
                <w:sz w:val="18"/>
                <w:szCs w:val="18"/>
              </w:rPr>
              <w:t>0</w:t>
            </w:r>
            <w:r>
              <w:rPr>
                <w:sz w:val="18"/>
                <w:szCs w:val="18"/>
              </w:rPr>
              <w:t>.73/1.65</w:t>
            </w:r>
          </w:p>
        </w:tc>
        <w:tc>
          <w:tcPr>
            <w:tcW w:w="0" w:type="auto"/>
            <w:vAlign w:val="center"/>
          </w:tcPr>
          <w:p w14:paraId="238B661B" w14:textId="77777777" w:rsidR="009D6EB9" w:rsidRPr="00BB21D8" w:rsidRDefault="009D6EB9" w:rsidP="00FB0E61">
            <w:pPr>
              <w:jc w:val="center"/>
              <w:rPr>
                <w:sz w:val="18"/>
                <w:szCs w:val="18"/>
              </w:rPr>
            </w:pPr>
            <w:r>
              <w:rPr>
                <w:rFonts w:hint="eastAsia"/>
                <w:sz w:val="18"/>
                <w:szCs w:val="18"/>
              </w:rPr>
              <w:t>0</w:t>
            </w:r>
            <w:r>
              <w:rPr>
                <w:sz w:val="18"/>
                <w:szCs w:val="18"/>
              </w:rPr>
              <w:t>.30/0.59</w:t>
            </w:r>
          </w:p>
        </w:tc>
        <w:tc>
          <w:tcPr>
            <w:tcW w:w="0" w:type="auto"/>
            <w:vAlign w:val="center"/>
          </w:tcPr>
          <w:p w14:paraId="35D8E0D7" w14:textId="77777777" w:rsidR="009D6EB9" w:rsidRPr="00BB21D8" w:rsidRDefault="009D6EB9" w:rsidP="00FB0E61">
            <w:pPr>
              <w:jc w:val="center"/>
              <w:rPr>
                <w:sz w:val="18"/>
                <w:szCs w:val="18"/>
              </w:rPr>
            </w:pPr>
            <w:r>
              <w:rPr>
                <w:rFonts w:hint="eastAsia"/>
                <w:sz w:val="18"/>
                <w:szCs w:val="18"/>
              </w:rPr>
              <w:t>0</w:t>
            </w:r>
            <w:r>
              <w:rPr>
                <w:sz w:val="18"/>
                <w:szCs w:val="18"/>
              </w:rPr>
              <w:t>.60/1.27</w:t>
            </w:r>
          </w:p>
        </w:tc>
        <w:tc>
          <w:tcPr>
            <w:tcW w:w="0" w:type="auto"/>
            <w:vAlign w:val="center"/>
          </w:tcPr>
          <w:p w14:paraId="5C367970" w14:textId="77777777" w:rsidR="009D6EB9" w:rsidRPr="00BB21D8" w:rsidRDefault="009D6EB9" w:rsidP="00FB0E61">
            <w:pPr>
              <w:jc w:val="center"/>
              <w:rPr>
                <w:sz w:val="18"/>
                <w:szCs w:val="18"/>
              </w:rPr>
            </w:pPr>
            <w:r>
              <w:rPr>
                <w:rFonts w:hint="eastAsia"/>
                <w:sz w:val="18"/>
                <w:szCs w:val="18"/>
              </w:rPr>
              <w:t>0</w:t>
            </w:r>
            <w:r>
              <w:rPr>
                <w:sz w:val="18"/>
                <w:szCs w:val="18"/>
              </w:rPr>
              <w:t>.38/0.81</w:t>
            </w:r>
          </w:p>
        </w:tc>
        <w:tc>
          <w:tcPr>
            <w:tcW w:w="0" w:type="auto"/>
            <w:vAlign w:val="center"/>
          </w:tcPr>
          <w:p w14:paraId="30DD95A8" w14:textId="77777777" w:rsidR="009D6EB9" w:rsidRPr="00BB21D8" w:rsidRDefault="009D6EB9" w:rsidP="00FB0E61">
            <w:pPr>
              <w:jc w:val="center"/>
              <w:rPr>
                <w:sz w:val="18"/>
                <w:szCs w:val="18"/>
              </w:rPr>
            </w:pPr>
            <w:r>
              <w:rPr>
                <w:rFonts w:hint="eastAsia"/>
                <w:sz w:val="18"/>
                <w:szCs w:val="18"/>
              </w:rPr>
              <w:t>0</w:t>
            </w:r>
            <w:r>
              <w:rPr>
                <w:sz w:val="18"/>
                <w:szCs w:val="18"/>
              </w:rPr>
              <w:t>.31/0.68</w:t>
            </w:r>
          </w:p>
        </w:tc>
        <w:tc>
          <w:tcPr>
            <w:tcW w:w="0" w:type="auto"/>
            <w:vAlign w:val="center"/>
          </w:tcPr>
          <w:p w14:paraId="3FC30AF3" w14:textId="77777777" w:rsidR="009D6EB9" w:rsidRPr="00BB21D8" w:rsidRDefault="009D6EB9" w:rsidP="00FB0E61">
            <w:pPr>
              <w:jc w:val="center"/>
              <w:rPr>
                <w:sz w:val="18"/>
                <w:szCs w:val="18"/>
              </w:rPr>
            </w:pPr>
            <w:r>
              <w:rPr>
                <w:rFonts w:hint="eastAsia"/>
                <w:sz w:val="18"/>
                <w:szCs w:val="18"/>
              </w:rPr>
              <w:t>0</w:t>
            </w:r>
            <w:r>
              <w:rPr>
                <w:sz w:val="18"/>
                <w:szCs w:val="18"/>
              </w:rPr>
              <w:t>.46/1.00</w:t>
            </w:r>
          </w:p>
        </w:tc>
      </w:tr>
      <w:tr w:rsidR="009D6EB9" w:rsidRPr="00BB21D8" w14:paraId="3C831DEE" w14:textId="77777777" w:rsidTr="00C846E8">
        <w:trPr>
          <w:trHeight w:val="494"/>
          <w:jc w:val="center"/>
        </w:trPr>
        <w:tc>
          <w:tcPr>
            <w:tcW w:w="0" w:type="auto"/>
            <w:vAlign w:val="center"/>
          </w:tcPr>
          <w:p w14:paraId="4EB3D42B" w14:textId="77777777" w:rsidR="009D6EB9" w:rsidRDefault="009D6EB9" w:rsidP="00FB0E61">
            <w:pPr>
              <w:jc w:val="center"/>
              <w:rPr>
                <w:sz w:val="18"/>
                <w:szCs w:val="18"/>
              </w:rPr>
            </w:pPr>
            <w:r>
              <w:rPr>
                <w:rFonts w:hint="eastAsia"/>
                <w:sz w:val="18"/>
                <w:szCs w:val="18"/>
              </w:rPr>
              <w:t>T</w:t>
            </w:r>
            <w:r>
              <w:rPr>
                <w:sz w:val="18"/>
                <w:szCs w:val="18"/>
              </w:rPr>
              <w:t>PN</w:t>
            </w:r>
            <w:r>
              <w:rPr>
                <w:rFonts w:hint="eastAsia"/>
                <w:sz w:val="18"/>
                <w:szCs w:val="18"/>
              </w:rPr>
              <w:t>et</w:t>
            </w:r>
            <w:r>
              <w:rPr>
                <w:sz w:val="18"/>
                <w:szCs w:val="18"/>
              </w:rPr>
              <w:t>-20</w:t>
            </w:r>
          </w:p>
        </w:tc>
        <w:tc>
          <w:tcPr>
            <w:tcW w:w="0" w:type="auto"/>
            <w:vAlign w:val="center"/>
          </w:tcPr>
          <w:p w14:paraId="63DF4CB0" w14:textId="32CDD43D" w:rsidR="009D6EB9" w:rsidRPr="00BB21D8" w:rsidRDefault="009D6EB9" w:rsidP="00FB0E61">
            <w:pPr>
              <w:jc w:val="center"/>
              <w:rPr>
                <w:sz w:val="18"/>
                <w:szCs w:val="18"/>
              </w:rPr>
            </w:pPr>
            <w:r>
              <w:rPr>
                <w:rFonts w:hint="eastAsia"/>
                <w:sz w:val="18"/>
                <w:szCs w:val="18"/>
              </w:rPr>
              <w:t>[</w:t>
            </w:r>
            <w:r w:rsidR="00EF676F">
              <w:rPr>
                <w:sz w:val="18"/>
                <w:szCs w:val="18"/>
              </w:rPr>
              <w:t>38</w:t>
            </w:r>
            <w:r>
              <w:rPr>
                <w:sz w:val="18"/>
                <w:szCs w:val="18"/>
              </w:rPr>
              <w:t>]</w:t>
            </w:r>
          </w:p>
        </w:tc>
        <w:tc>
          <w:tcPr>
            <w:tcW w:w="0" w:type="auto"/>
            <w:vAlign w:val="center"/>
          </w:tcPr>
          <w:p w14:paraId="088DD854" w14:textId="77777777" w:rsidR="009D6EB9" w:rsidRPr="00BB21D8" w:rsidRDefault="009D6EB9" w:rsidP="00FB0E61">
            <w:pPr>
              <w:jc w:val="center"/>
              <w:rPr>
                <w:sz w:val="18"/>
                <w:szCs w:val="18"/>
              </w:rPr>
            </w:pPr>
            <w:r>
              <w:rPr>
                <w:rFonts w:hint="eastAsia"/>
                <w:sz w:val="18"/>
                <w:szCs w:val="18"/>
              </w:rPr>
              <w:t>0</w:t>
            </w:r>
            <w:r>
              <w:rPr>
                <w:sz w:val="18"/>
                <w:szCs w:val="18"/>
              </w:rPr>
              <w:t>.84/1.73</w:t>
            </w:r>
          </w:p>
        </w:tc>
        <w:tc>
          <w:tcPr>
            <w:tcW w:w="0" w:type="auto"/>
            <w:vAlign w:val="center"/>
          </w:tcPr>
          <w:p w14:paraId="44B0C091" w14:textId="77777777" w:rsidR="009D6EB9" w:rsidRPr="00BB21D8" w:rsidRDefault="009D6EB9" w:rsidP="00FB0E61">
            <w:pPr>
              <w:jc w:val="center"/>
              <w:rPr>
                <w:sz w:val="18"/>
                <w:szCs w:val="18"/>
              </w:rPr>
            </w:pPr>
            <w:r>
              <w:rPr>
                <w:rFonts w:hint="eastAsia"/>
                <w:sz w:val="18"/>
                <w:szCs w:val="18"/>
              </w:rPr>
              <w:t>0</w:t>
            </w:r>
            <w:r>
              <w:rPr>
                <w:sz w:val="18"/>
                <w:szCs w:val="18"/>
              </w:rPr>
              <w:t>.24/0.46</w:t>
            </w:r>
          </w:p>
        </w:tc>
        <w:tc>
          <w:tcPr>
            <w:tcW w:w="0" w:type="auto"/>
            <w:vAlign w:val="center"/>
          </w:tcPr>
          <w:p w14:paraId="4BD86167" w14:textId="77777777" w:rsidR="009D6EB9" w:rsidRPr="00BB21D8" w:rsidRDefault="009D6EB9" w:rsidP="00FB0E61">
            <w:pPr>
              <w:jc w:val="center"/>
              <w:rPr>
                <w:sz w:val="18"/>
                <w:szCs w:val="18"/>
              </w:rPr>
            </w:pPr>
            <w:r>
              <w:rPr>
                <w:rFonts w:hint="eastAsia"/>
                <w:sz w:val="18"/>
                <w:szCs w:val="18"/>
              </w:rPr>
              <w:t>0</w:t>
            </w:r>
            <w:r>
              <w:rPr>
                <w:sz w:val="18"/>
                <w:szCs w:val="18"/>
              </w:rPr>
              <w:t>.42/0.94</w:t>
            </w:r>
          </w:p>
        </w:tc>
        <w:tc>
          <w:tcPr>
            <w:tcW w:w="0" w:type="auto"/>
            <w:vAlign w:val="center"/>
          </w:tcPr>
          <w:p w14:paraId="471D8761" w14:textId="77777777" w:rsidR="009D6EB9" w:rsidRPr="00BB21D8" w:rsidRDefault="009D6EB9" w:rsidP="00FB0E61">
            <w:pPr>
              <w:jc w:val="center"/>
              <w:rPr>
                <w:sz w:val="18"/>
                <w:szCs w:val="18"/>
              </w:rPr>
            </w:pPr>
            <w:r>
              <w:rPr>
                <w:rFonts w:hint="eastAsia"/>
                <w:sz w:val="18"/>
                <w:szCs w:val="18"/>
              </w:rPr>
              <w:t>0</w:t>
            </w:r>
            <w:r>
              <w:rPr>
                <w:sz w:val="18"/>
                <w:szCs w:val="18"/>
              </w:rPr>
              <w:t>.33/0.75</w:t>
            </w:r>
          </w:p>
        </w:tc>
        <w:tc>
          <w:tcPr>
            <w:tcW w:w="0" w:type="auto"/>
            <w:vAlign w:val="center"/>
          </w:tcPr>
          <w:p w14:paraId="52DF81B5" w14:textId="77777777" w:rsidR="009D6EB9" w:rsidRPr="00BB21D8" w:rsidRDefault="009D6EB9" w:rsidP="00FB0E61">
            <w:pPr>
              <w:jc w:val="center"/>
              <w:rPr>
                <w:sz w:val="18"/>
                <w:szCs w:val="18"/>
              </w:rPr>
            </w:pPr>
            <w:r>
              <w:rPr>
                <w:rFonts w:hint="eastAsia"/>
                <w:sz w:val="18"/>
                <w:szCs w:val="18"/>
              </w:rPr>
              <w:t>0</w:t>
            </w:r>
            <w:r>
              <w:rPr>
                <w:sz w:val="18"/>
                <w:szCs w:val="18"/>
              </w:rPr>
              <w:t>.26/0.60</w:t>
            </w:r>
          </w:p>
        </w:tc>
        <w:tc>
          <w:tcPr>
            <w:tcW w:w="0" w:type="auto"/>
            <w:vAlign w:val="center"/>
          </w:tcPr>
          <w:p w14:paraId="637FE50D" w14:textId="77777777" w:rsidR="009D6EB9" w:rsidRPr="00BB21D8" w:rsidRDefault="009D6EB9" w:rsidP="00FB0E61">
            <w:pPr>
              <w:jc w:val="center"/>
              <w:rPr>
                <w:sz w:val="18"/>
                <w:szCs w:val="18"/>
              </w:rPr>
            </w:pPr>
            <w:r>
              <w:rPr>
                <w:rFonts w:hint="eastAsia"/>
                <w:sz w:val="18"/>
                <w:szCs w:val="18"/>
              </w:rPr>
              <w:t>0</w:t>
            </w:r>
            <w:r>
              <w:rPr>
                <w:sz w:val="18"/>
                <w:szCs w:val="18"/>
              </w:rPr>
              <w:t>.42/0.90</w:t>
            </w:r>
          </w:p>
        </w:tc>
      </w:tr>
      <w:tr w:rsidR="009D6EB9" w:rsidRPr="00BB21D8" w14:paraId="24BAB15E" w14:textId="77777777" w:rsidTr="00C846E8">
        <w:trPr>
          <w:trHeight w:val="480"/>
          <w:jc w:val="center"/>
        </w:trPr>
        <w:tc>
          <w:tcPr>
            <w:tcW w:w="0" w:type="auto"/>
            <w:tcBorders>
              <w:bottom w:val="single" w:sz="6" w:space="0" w:color="auto"/>
            </w:tcBorders>
            <w:vAlign w:val="center"/>
          </w:tcPr>
          <w:p w14:paraId="0D20171E" w14:textId="77777777" w:rsidR="009D6EB9" w:rsidRDefault="009D6EB9" w:rsidP="00FB0E61">
            <w:pPr>
              <w:jc w:val="center"/>
              <w:rPr>
                <w:sz w:val="18"/>
                <w:szCs w:val="18"/>
              </w:rPr>
            </w:pPr>
            <w:r w:rsidRPr="000835F4">
              <w:rPr>
                <w:rFonts w:hint="eastAsia"/>
                <w:sz w:val="18"/>
                <w:szCs w:val="18"/>
              </w:rPr>
              <w:t>Social-</w:t>
            </w:r>
            <w:r w:rsidRPr="000835F4">
              <w:rPr>
                <w:sz w:val="18"/>
                <w:szCs w:val="18"/>
              </w:rPr>
              <w:t>STGCNN</w:t>
            </w:r>
          </w:p>
        </w:tc>
        <w:tc>
          <w:tcPr>
            <w:tcW w:w="0" w:type="auto"/>
            <w:tcBorders>
              <w:bottom w:val="single" w:sz="6" w:space="0" w:color="auto"/>
            </w:tcBorders>
            <w:vAlign w:val="center"/>
          </w:tcPr>
          <w:p w14:paraId="2323A3B4" w14:textId="05D3CBE3" w:rsidR="009D6EB9" w:rsidRPr="00BB21D8" w:rsidRDefault="009D6EB9" w:rsidP="00FB0E61">
            <w:pPr>
              <w:jc w:val="center"/>
              <w:rPr>
                <w:sz w:val="18"/>
                <w:szCs w:val="18"/>
              </w:rPr>
            </w:pPr>
            <w:r>
              <w:rPr>
                <w:rFonts w:hint="eastAsia"/>
                <w:sz w:val="18"/>
                <w:szCs w:val="18"/>
              </w:rPr>
              <w:t>[</w:t>
            </w:r>
            <w:r w:rsidR="00EF676F">
              <w:rPr>
                <w:sz w:val="18"/>
                <w:szCs w:val="18"/>
              </w:rPr>
              <w:t>48</w:t>
            </w:r>
            <w:r>
              <w:rPr>
                <w:sz w:val="18"/>
                <w:szCs w:val="18"/>
              </w:rPr>
              <w:t>]</w:t>
            </w:r>
          </w:p>
        </w:tc>
        <w:tc>
          <w:tcPr>
            <w:tcW w:w="0" w:type="auto"/>
            <w:tcBorders>
              <w:bottom w:val="single" w:sz="6" w:space="0" w:color="auto"/>
            </w:tcBorders>
            <w:vAlign w:val="center"/>
          </w:tcPr>
          <w:p w14:paraId="294C0702" w14:textId="77777777" w:rsidR="009D6EB9" w:rsidRPr="00BB21D8" w:rsidRDefault="009D6EB9" w:rsidP="00FB0E61">
            <w:pPr>
              <w:jc w:val="center"/>
              <w:rPr>
                <w:sz w:val="18"/>
                <w:szCs w:val="18"/>
              </w:rPr>
            </w:pPr>
            <w:r>
              <w:rPr>
                <w:rFonts w:hint="eastAsia"/>
                <w:sz w:val="18"/>
                <w:szCs w:val="18"/>
              </w:rPr>
              <w:t>0</w:t>
            </w:r>
            <w:r>
              <w:rPr>
                <w:sz w:val="18"/>
                <w:szCs w:val="18"/>
              </w:rPr>
              <w:t>.64/1.11</w:t>
            </w:r>
          </w:p>
        </w:tc>
        <w:tc>
          <w:tcPr>
            <w:tcW w:w="0" w:type="auto"/>
            <w:tcBorders>
              <w:bottom w:val="single" w:sz="6" w:space="0" w:color="auto"/>
            </w:tcBorders>
            <w:vAlign w:val="center"/>
          </w:tcPr>
          <w:p w14:paraId="64B5B0AA" w14:textId="77777777" w:rsidR="009D6EB9" w:rsidRPr="00BB21D8" w:rsidRDefault="009D6EB9" w:rsidP="00FB0E61">
            <w:pPr>
              <w:jc w:val="center"/>
              <w:rPr>
                <w:sz w:val="18"/>
                <w:szCs w:val="18"/>
              </w:rPr>
            </w:pPr>
            <w:r>
              <w:rPr>
                <w:rFonts w:hint="eastAsia"/>
                <w:sz w:val="18"/>
                <w:szCs w:val="18"/>
              </w:rPr>
              <w:t>0</w:t>
            </w:r>
            <w:r>
              <w:rPr>
                <w:sz w:val="18"/>
                <w:szCs w:val="18"/>
              </w:rPr>
              <w:t>.79/0.85</w:t>
            </w:r>
          </w:p>
        </w:tc>
        <w:tc>
          <w:tcPr>
            <w:tcW w:w="0" w:type="auto"/>
            <w:tcBorders>
              <w:bottom w:val="single" w:sz="6" w:space="0" w:color="auto"/>
            </w:tcBorders>
            <w:vAlign w:val="center"/>
          </w:tcPr>
          <w:p w14:paraId="29475AE7" w14:textId="77777777" w:rsidR="009D6EB9" w:rsidRPr="00BB21D8" w:rsidRDefault="009D6EB9" w:rsidP="00FB0E61">
            <w:pPr>
              <w:jc w:val="center"/>
              <w:rPr>
                <w:sz w:val="18"/>
                <w:szCs w:val="18"/>
              </w:rPr>
            </w:pPr>
            <w:r>
              <w:rPr>
                <w:rFonts w:hint="eastAsia"/>
                <w:sz w:val="18"/>
                <w:szCs w:val="18"/>
              </w:rPr>
              <w:t>0</w:t>
            </w:r>
            <w:r>
              <w:rPr>
                <w:sz w:val="18"/>
                <w:szCs w:val="18"/>
              </w:rPr>
              <w:t>.44/0.79</w:t>
            </w:r>
          </w:p>
        </w:tc>
        <w:tc>
          <w:tcPr>
            <w:tcW w:w="0" w:type="auto"/>
            <w:tcBorders>
              <w:bottom w:val="single" w:sz="6" w:space="0" w:color="auto"/>
            </w:tcBorders>
            <w:vAlign w:val="center"/>
          </w:tcPr>
          <w:p w14:paraId="31770E09" w14:textId="77777777" w:rsidR="009D6EB9" w:rsidRPr="00BB21D8" w:rsidRDefault="009D6EB9" w:rsidP="00FB0E61">
            <w:pPr>
              <w:jc w:val="center"/>
              <w:rPr>
                <w:sz w:val="18"/>
                <w:szCs w:val="18"/>
              </w:rPr>
            </w:pPr>
            <w:r>
              <w:rPr>
                <w:rFonts w:hint="eastAsia"/>
                <w:sz w:val="18"/>
                <w:szCs w:val="18"/>
              </w:rPr>
              <w:t>0</w:t>
            </w:r>
            <w:r>
              <w:rPr>
                <w:sz w:val="18"/>
                <w:szCs w:val="18"/>
              </w:rPr>
              <w:t>.34/0.53</w:t>
            </w:r>
          </w:p>
        </w:tc>
        <w:tc>
          <w:tcPr>
            <w:tcW w:w="0" w:type="auto"/>
            <w:tcBorders>
              <w:bottom w:val="single" w:sz="6" w:space="0" w:color="auto"/>
            </w:tcBorders>
            <w:vAlign w:val="center"/>
          </w:tcPr>
          <w:p w14:paraId="3F623900" w14:textId="77777777" w:rsidR="009D6EB9" w:rsidRPr="00BB21D8" w:rsidRDefault="009D6EB9" w:rsidP="00FB0E61">
            <w:pPr>
              <w:jc w:val="center"/>
              <w:rPr>
                <w:sz w:val="18"/>
                <w:szCs w:val="18"/>
              </w:rPr>
            </w:pPr>
            <w:r>
              <w:rPr>
                <w:rFonts w:hint="eastAsia"/>
                <w:sz w:val="18"/>
                <w:szCs w:val="18"/>
              </w:rPr>
              <w:t>0</w:t>
            </w:r>
            <w:r>
              <w:rPr>
                <w:sz w:val="18"/>
                <w:szCs w:val="18"/>
              </w:rPr>
              <w:t>.30/0.48</w:t>
            </w:r>
          </w:p>
        </w:tc>
        <w:tc>
          <w:tcPr>
            <w:tcW w:w="0" w:type="auto"/>
            <w:tcBorders>
              <w:bottom w:val="single" w:sz="6" w:space="0" w:color="auto"/>
            </w:tcBorders>
            <w:vAlign w:val="center"/>
          </w:tcPr>
          <w:p w14:paraId="363184A6" w14:textId="77777777" w:rsidR="009D6EB9" w:rsidRPr="00BB21D8" w:rsidRDefault="009D6EB9" w:rsidP="00FB0E61">
            <w:pPr>
              <w:jc w:val="center"/>
              <w:rPr>
                <w:sz w:val="18"/>
                <w:szCs w:val="18"/>
              </w:rPr>
            </w:pPr>
            <w:r>
              <w:rPr>
                <w:rFonts w:hint="eastAsia"/>
                <w:sz w:val="18"/>
                <w:szCs w:val="18"/>
              </w:rPr>
              <w:t>0</w:t>
            </w:r>
            <w:r>
              <w:rPr>
                <w:sz w:val="18"/>
                <w:szCs w:val="18"/>
              </w:rPr>
              <w:t>.44/0.75</w:t>
            </w:r>
          </w:p>
        </w:tc>
      </w:tr>
    </w:tbl>
    <w:p w14:paraId="37873A92" w14:textId="2084167D" w:rsidR="006515D6" w:rsidRDefault="007E590B" w:rsidP="003E3903">
      <w:pPr>
        <w:spacing w:line="360" w:lineRule="auto"/>
        <w:ind w:firstLineChars="200" w:firstLine="420"/>
        <w:rPr>
          <w:rFonts w:cs="宋体"/>
          <w:kern w:val="0"/>
          <w:szCs w:val="21"/>
        </w:rPr>
      </w:pPr>
      <w:r>
        <w:rPr>
          <w:rFonts w:cs="宋体" w:hint="eastAsia"/>
          <w:kern w:val="0"/>
          <w:szCs w:val="21"/>
        </w:rPr>
        <w:t>从表</w:t>
      </w:r>
      <w:r w:rsidR="009F08C0">
        <w:rPr>
          <w:rFonts w:cs="宋体" w:hint="eastAsia"/>
          <w:kern w:val="0"/>
          <w:szCs w:val="21"/>
        </w:rPr>
        <w:t>1</w:t>
      </w:r>
      <w:r w:rsidR="00CA3B03">
        <w:rPr>
          <w:rFonts w:cs="宋体" w:hint="eastAsia"/>
          <w:kern w:val="0"/>
          <w:szCs w:val="21"/>
        </w:rPr>
        <w:t>中可得，伴随着</w:t>
      </w:r>
      <w:r>
        <w:rPr>
          <w:rFonts w:cs="宋体" w:hint="eastAsia"/>
          <w:kern w:val="0"/>
          <w:szCs w:val="21"/>
        </w:rPr>
        <w:t>轨迹预测领域内</w:t>
      </w:r>
      <w:r w:rsidR="00CA3B03">
        <w:rPr>
          <w:rFonts w:cs="宋体" w:hint="eastAsia"/>
          <w:kern w:val="0"/>
          <w:szCs w:val="21"/>
        </w:rPr>
        <w:t>相关研究人员不知疲倦地思考尝试、创新突破</w:t>
      </w:r>
      <w:r w:rsidRPr="007E590B">
        <w:rPr>
          <w:rFonts w:cs="宋体" w:hint="eastAsia"/>
          <w:kern w:val="0"/>
          <w:szCs w:val="21"/>
        </w:rPr>
        <w:t>，</w:t>
      </w:r>
      <w:r w:rsidR="00CA3B03">
        <w:rPr>
          <w:rFonts w:cs="宋体" w:hint="eastAsia"/>
          <w:kern w:val="0"/>
          <w:szCs w:val="21"/>
        </w:rPr>
        <w:t>各种轨迹预测方法层出不穷，其</w:t>
      </w:r>
      <w:r w:rsidR="00CA3B03" w:rsidRPr="007E590B">
        <w:rPr>
          <w:rFonts w:cs="宋体" w:hint="eastAsia"/>
          <w:kern w:val="0"/>
          <w:szCs w:val="21"/>
        </w:rPr>
        <w:t>性能</w:t>
      </w:r>
      <w:r w:rsidRPr="007E590B">
        <w:rPr>
          <w:rFonts w:cs="宋体" w:hint="eastAsia"/>
          <w:kern w:val="0"/>
          <w:szCs w:val="21"/>
        </w:rPr>
        <w:t>在</w:t>
      </w:r>
      <w:r w:rsidR="00CA3B03">
        <w:rPr>
          <w:rFonts w:cs="宋体" w:hint="eastAsia"/>
          <w:kern w:val="0"/>
          <w:szCs w:val="21"/>
        </w:rPr>
        <w:t>主流公开数据集上的最佳效果不断被突破刷新</w:t>
      </w:r>
      <w:r w:rsidRPr="007E590B">
        <w:rPr>
          <w:rFonts w:cs="宋体" w:hint="eastAsia"/>
          <w:kern w:val="0"/>
          <w:szCs w:val="21"/>
        </w:rPr>
        <w:t>。</w:t>
      </w:r>
      <w:r w:rsidR="00CA3B03">
        <w:rPr>
          <w:rFonts w:cs="宋体" w:hint="eastAsia"/>
          <w:kern w:val="0"/>
          <w:szCs w:val="21"/>
        </w:rPr>
        <w:t>从表</w:t>
      </w:r>
      <w:r w:rsidR="00CA3B03">
        <w:rPr>
          <w:rFonts w:cs="宋体" w:hint="eastAsia"/>
          <w:kern w:val="0"/>
          <w:szCs w:val="21"/>
        </w:rPr>
        <w:t>1</w:t>
      </w:r>
      <w:r w:rsidR="00CA3B03">
        <w:rPr>
          <w:rFonts w:cs="宋体" w:hint="eastAsia"/>
          <w:kern w:val="0"/>
          <w:szCs w:val="21"/>
        </w:rPr>
        <w:t>中数据可知</w:t>
      </w:r>
      <w:r w:rsidRPr="007E590B">
        <w:rPr>
          <w:rFonts w:cs="宋体" w:hint="eastAsia"/>
          <w:kern w:val="0"/>
          <w:szCs w:val="21"/>
        </w:rPr>
        <w:t>，基于深度学习的轨</w:t>
      </w:r>
      <w:r>
        <w:rPr>
          <w:rFonts w:cs="宋体" w:hint="eastAsia"/>
          <w:kern w:val="0"/>
          <w:szCs w:val="21"/>
        </w:rPr>
        <w:t>迹预测方法</w:t>
      </w:r>
      <w:r w:rsidR="00CA3B03">
        <w:rPr>
          <w:rFonts w:cs="宋体" w:hint="eastAsia"/>
          <w:kern w:val="0"/>
          <w:szCs w:val="21"/>
        </w:rPr>
        <w:t>效果更佳，其</w:t>
      </w:r>
      <w:r>
        <w:rPr>
          <w:rFonts w:cs="宋体" w:hint="eastAsia"/>
          <w:kern w:val="0"/>
          <w:szCs w:val="21"/>
        </w:rPr>
        <w:t>识别精度远</w:t>
      </w:r>
      <w:r w:rsidR="00CA3B03">
        <w:rPr>
          <w:rFonts w:cs="宋体" w:hint="eastAsia"/>
          <w:kern w:val="0"/>
          <w:szCs w:val="21"/>
        </w:rPr>
        <w:t>远</w:t>
      </w:r>
      <w:r>
        <w:rPr>
          <w:rFonts w:cs="宋体" w:hint="eastAsia"/>
          <w:kern w:val="0"/>
          <w:szCs w:val="21"/>
        </w:rPr>
        <w:t>高于基于</w:t>
      </w:r>
      <w:r w:rsidR="00207D0F">
        <w:rPr>
          <w:rFonts w:cs="宋体" w:hint="eastAsia"/>
          <w:kern w:val="0"/>
          <w:szCs w:val="21"/>
        </w:rPr>
        <w:t>传统的</w:t>
      </w:r>
      <w:r>
        <w:rPr>
          <w:rFonts w:cs="宋体" w:hint="eastAsia"/>
          <w:kern w:val="0"/>
          <w:szCs w:val="21"/>
        </w:rPr>
        <w:t>浅层学习</w:t>
      </w:r>
      <w:r w:rsidR="00207D0F">
        <w:rPr>
          <w:rFonts w:cs="宋体" w:hint="eastAsia"/>
          <w:kern w:val="0"/>
          <w:szCs w:val="21"/>
        </w:rPr>
        <w:t>方法</w:t>
      </w:r>
      <w:r w:rsidRPr="007E590B">
        <w:rPr>
          <w:rFonts w:cs="宋体" w:hint="eastAsia"/>
          <w:kern w:val="0"/>
          <w:szCs w:val="21"/>
        </w:rPr>
        <w:t>，</w:t>
      </w:r>
      <w:r w:rsidR="00207D0F">
        <w:rPr>
          <w:rFonts w:cs="宋体" w:hint="eastAsia"/>
          <w:kern w:val="0"/>
          <w:szCs w:val="21"/>
        </w:rPr>
        <w:t>且</w:t>
      </w:r>
      <w:r w:rsidRPr="007E590B">
        <w:rPr>
          <w:rFonts w:cs="宋体" w:hint="eastAsia"/>
          <w:kern w:val="0"/>
          <w:szCs w:val="21"/>
        </w:rPr>
        <w:t>在</w:t>
      </w:r>
      <w:r>
        <w:rPr>
          <w:rFonts w:cs="宋体" w:hint="eastAsia"/>
          <w:kern w:val="0"/>
          <w:szCs w:val="21"/>
        </w:rPr>
        <w:t>E</w:t>
      </w:r>
      <w:r>
        <w:rPr>
          <w:rFonts w:cs="宋体"/>
          <w:kern w:val="0"/>
          <w:szCs w:val="21"/>
        </w:rPr>
        <w:t>T</w:t>
      </w:r>
      <w:r w:rsidRPr="007E590B">
        <w:rPr>
          <w:rFonts w:cs="宋体" w:hint="eastAsia"/>
          <w:kern w:val="0"/>
          <w:szCs w:val="21"/>
        </w:rPr>
        <w:t>H,U</w:t>
      </w:r>
      <w:r>
        <w:rPr>
          <w:rFonts w:cs="宋体"/>
          <w:kern w:val="0"/>
          <w:szCs w:val="21"/>
        </w:rPr>
        <w:t>C</w:t>
      </w:r>
      <w:r w:rsidRPr="007E590B">
        <w:rPr>
          <w:rFonts w:cs="宋体" w:hint="eastAsia"/>
          <w:kern w:val="0"/>
          <w:szCs w:val="21"/>
        </w:rPr>
        <w:t>Y</w:t>
      </w:r>
      <w:r w:rsidR="00207D0F">
        <w:rPr>
          <w:rFonts w:cs="宋体" w:hint="eastAsia"/>
          <w:kern w:val="0"/>
          <w:szCs w:val="21"/>
        </w:rPr>
        <w:t>两个主流公开</w:t>
      </w:r>
      <w:r w:rsidRPr="007E590B">
        <w:rPr>
          <w:rFonts w:cs="宋体" w:hint="eastAsia"/>
          <w:kern w:val="0"/>
          <w:szCs w:val="21"/>
        </w:rPr>
        <w:t>数据集上的不同场景中性能表现都十分优异。随着基于生成</w:t>
      </w:r>
      <w:r>
        <w:rPr>
          <w:rFonts w:cs="宋体" w:hint="eastAsia"/>
          <w:kern w:val="0"/>
          <w:szCs w:val="21"/>
        </w:rPr>
        <w:t>式</w:t>
      </w:r>
      <w:r w:rsidR="00C21593">
        <w:rPr>
          <w:rFonts w:cs="宋体" w:hint="eastAsia"/>
          <w:kern w:val="0"/>
          <w:szCs w:val="21"/>
        </w:rPr>
        <w:t>网络与图神经网络技术的发展</w:t>
      </w:r>
      <w:r w:rsidRPr="007E590B">
        <w:rPr>
          <w:rFonts w:cs="宋体" w:hint="eastAsia"/>
          <w:kern w:val="0"/>
          <w:szCs w:val="21"/>
        </w:rPr>
        <w:t>以及</w:t>
      </w:r>
      <w:r w:rsidR="00C21593">
        <w:rPr>
          <w:rFonts w:cs="宋体" w:hint="eastAsia"/>
          <w:kern w:val="0"/>
          <w:szCs w:val="21"/>
        </w:rPr>
        <w:t>与</w:t>
      </w:r>
      <w:r w:rsidRPr="007E590B">
        <w:rPr>
          <w:rFonts w:cs="宋体" w:hint="eastAsia"/>
          <w:kern w:val="0"/>
          <w:szCs w:val="21"/>
        </w:rPr>
        <w:t>各种语义</w:t>
      </w:r>
      <w:r w:rsidR="00C21593">
        <w:rPr>
          <w:rFonts w:cs="宋体" w:hint="eastAsia"/>
          <w:kern w:val="0"/>
          <w:szCs w:val="21"/>
        </w:rPr>
        <w:t>场景信息的结合</w:t>
      </w:r>
      <w:r w:rsidR="009F08C0">
        <w:rPr>
          <w:rFonts w:cs="宋体" w:hint="eastAsia"/>
          <w:kern w:val="0"/>
          <w:szCs w:val="21"/>
        </w:rPr>
        <w:t>，</w:t>
      </w:r>
      <w:r w:rsidR="00C21593">
        <w:rPr>
          <w:rFonts w:cs="宋体" w:hint="eastAsia"/>
          <w:kern w:val="0"/>
          <w:szCs w:val="21"/>
        </w:rPr>
        <w:t>诸多轨迹预测方法在</w:t>
      </w:r>
      <w:r w:rsidR="009F08C0">
        <w:rPr>
          <w:rFonts w:cs="宋体" w:hint="eastAsia"/>
          <w:kern w:val="0"/>
          <w:szCs w:val="21"/>
        </w:rPr>
        <w:t>公开数据集上</w:t>
      </w:r>
      <w:r w:rsidR="00C21593">
        <w:rPr>
          <w:rFonts w:cs="宋体" w:hint="eastAsia"/>
          <w:kern w:val="0"/>
          <w:szCs w:val="21"/>
        </w:rPr>
        <w:t>的测试性能愈发优异</w:t>
      </w:r>
      <w:r>
        <w:rPr>
          <w:rFonts w:cs="宋体" w:hint="eastAsia"/>
          <w:kern w:val="0"/>
          <w:szCs w:val="21"/>
        </w:rPr>
        <w:t>，其中以</w:t>
      </w:r>
      <w:r w:rsidRPr="007E590B">
        <w:rPr>
          <w:rFonts w:cs="宋体" w:hint="eastAsia"/>
          <w:kern w:val="0"/>
          <w:szCs w:val="21"/>
        </w:rPr>
        <w:t>Social-Ways</w:t>
      </w:r>
      <w:r w:rsidRPr="007E590B">
        <w:rPr>
          <w:rFonts w:cs="宋体" w:hint="eastAsia"/>
          <w:kern w:val="0"/>
          <w:szCs w:val="21"/>
        </w:rPr>
        <w:t>为代表的基于生成</w:t>
      </w:r>
      <w:r>
        <w:rPr>
          <w:rFonts w:cs="宋体" w:hint="eastAsia"/>
          <w:kern w:val="0"/>
          <w:szCs w:val="21"/>
        </w:rPr>
        <w:t>式对抗网络</w:t>
      </w:r>
      <w:r w:rsidR="00C21593">
        <w:rPr>
          <w:rFonts w:cs="宋体" w:hint="eastAsia"/>
          <w:kern w:val="0"/>
          <w:szCs w:val="21"/>
        </w:rPr>
        <w:t>的</w:t>
      </w:r>
      <w:r>
        <w:rPr>
          <w:rFonts w:cs="宋体" w:hint="eastAsia"/>
          <w:kern w:val="0"/>
          <w:szCs w:val="21"/>
        </w:rPr>
        <w:t>学习方法</w:t>
      </w:r>
      <w:r w:rsidR="00C21593">
        <w:rPr>
          <w:rFonts w:cs="宋体" w:hint="eastAsia"/>
          <w:kern w:val="0"/>
          <w:szCs w:val="21"/>
        </w:rPr>
        <w:t>性能显著，</w:t>
      </w:r>
      <w:r>
        <w:rPr>
          <w:rFonts w:cs="宋体" w:hint="eastAsia"/>
          <w:kern w:val="0"/>
          <w:szCs w:val="21"/>
        </w:rPr>
        <w:t>识别率最高，</w:t>
      </w:r>
      <w:r w:rsidRPr="007E590B">
        <w:rPr>
          <w:rFonts w:cs="宋体" w:hint="eastAsia"/>
          <w:kern w:val="0"/>
          <w:szCs w:val="21"/>
        </w:rPr>
        <w:t>Social-Ways</w:t>
      </w:r>
      <w:r w:rsidRPr="007E590B">
        <w:rPr>
          <w:rFonts w:cs="宋体" w:hint="eastAsia"/>
          <w:kern w:val="0"/>
          <w:szCs w:val="21"/>
        </w:rPr>
        <w:t>方法的</w:t>
      </w:r>
      <w:r w:rsidRPr="007E590B">
        <w:rPr>
          <w:rFonts w:cs="宋体" w:hint="eastAsia"/>
          <w:kern w:val="0"/>
          <w:szCs w:val="21"/>
        </w:rPr>
        <w:t>ADE</w:t>
      </w:r>
      <w:r w:rsidRPr="007E590B">
        <w:rPr>
          <w:rFonts w:cs="宋体" w:hint="eastAsia"/>
          <w:kern w:val="0"/>
          <w:szCs w:val="21"/>
        </w:rPr>
        <w:t>与</w:t>
      </w:r>
      <w:r w:rsidRPr="007E590B">
        <w:rPr>
          <w:rFonts w:cs="宋体" w:hint="eastAsia"/>
          <w:kern w:val="0"/>
          <w:szCs w:val="21"/>
        </w:rPr>
        <w:t>FDE</w:t>
      </w:r>
      <w:r w:rsidR="00C524E8">
        <w:rPr>
          <w:rFonts w:cs="宋体" w:hint="eastAsia"/>
          <w:kern w:val="0"/>
          <w:szCs w:val="21"/>
        </w:rPr>
        <w:t>指标</w:t>
      </w:r>
      <w:r w:rsidRPr="007E590B">
        <w:rPr>
          <w:rFonts w:cs="宋体" w:hint="eastAsia"/>
          <w:kern w:val="0"/>
          <w:szCs w:val="21"/>
        </w:rPr>
        <w:t>达到了</w:t>
      </w:r>
      <w:r w:rsidRPr="007E590B">
        <w:rPr>
          <w:rFonts w:cs="宋体" w:hint="eastAsia"/>
          <w:kern w:val="0"/>
          <w:szCs w:val="21"/>
        </w:rPr>
        <w:t>0.46</w:t>
      </w:r>
      <w:r w:rsidRPr="007E590B">
        <w:rPr>
          <w:rFonts w:cs="宋体" w:hint="eastAsia"/>
          <w:kern w:val="0"/>
          <w:szCs w:val="21"/>
        </w:rPr>
        <w:t>和</w:t>
      </w:r>
      <w:r w:rsidRPr="007E590B">
        <w:rPr>
          <w:rFonts w:cs="宋体" w:hint="eastAsia"/>
          <w:kern w:val="0"/>
          <w:szCs w:val="21"/>
        </w:rPr>
        <w:t>0.82</w:t>
      </w:r>
      <w:r>
        <w:rPr>
          <w:rFonts w:cs="宋体" w:hint="eastAsia"/>
          <w:kern w:val="0"/>
          <w:szCs w:val="21"/>
        </w:rPr>
        <w:t>，</w:t>
      </w:r>
      <w:r w:rsidR="00C524E8">
        <w:rPr>
          <w:rFonts w:cs="宋体" w:hint="eastAsia"/>
          <w:kern w:val="0"/>
          <w:szCs w:val="21"/>
        </w:rPr>
        <w:t>在性能上</w:t>
      </w:r>
      <w:r>
        <w:rPr>
          <w:rFonts w:cs="宋体" w:hint="eastAsia"/>
          <w:kern w:val="0"/>
          <w:szCs w:val="21"/>
        </w:rPr>
        <w:t>较</w:t>
      </w:r>
      <w:r w:rsidR="00C524E8">
        <w:rPr>
          <w:rFonts w:cs="宋体" w:hint="eastAsia"/>
          <w:kern w:val="0"/>
          <w:szCs w:val="21"/>
        </w:rPr>
        <w:t>之前提出的</w:t>
      </w:r>
      <w:r>
        <w:rPr>
          <w:rFonts w:cs="宋体" w:hint="eastAsia"/>
          <w:kern w:val="0"/>
          <w:szCs w:val="21"/>
        </w:rPr>
        <w:t>方法有</w:t>
      </w:r>
      <w:r w:rsidR="00C524E8">
        <w:rPr>
          <w:rFonts w:cs="宋体" w:hint="eastAsia"/>
          <w:kern w:val="0"/>
          <w:szCs w:val="21"/>
        </w:rPr>
        <w:t>了大幅度的提高</w:t>
      </w:r>
      <w:r>
        <w:rPr>
          <w:rFonts w:cs="宋体" w:hint="eastAsia"/>
          <w:kern w:val="0"/>
          <w:szCs w:val="21"/>
        </w:rPr>
        <w:t>。</w:t>
      </w:r>
      <w:r w:rsidR="00393FD7">
        <w:rPr>
          <w:rFonts w:cs="宋体" w:hint="eastAsia"/>
          <w:kern w:val="0"/>
          <w:szCs w:val="21"/>
        </w:rPr>
        <w:t>而且可以发现</w:t>
      </w:r>
      <w:r>
        <w:rPr>
          <w:rFonts w:cs="宋体" w:hint="eastAsia"/>
          <w:kern w:val="0"/>
          <w:szCs w:val="21"/>
        </w:rPr>
        <w:t>基于图网络</w:t>
      </w:r>
      <w:r w:rsidRPr="007E590B">
        <w:rPr>
          <w:rFonts w:cs="宋体" w:hint="eastAsia"/>
          <w:kern w:val="0"/>
          <w:szCs w:val="21"/>
        </w:rPr>
        <w:t>的轨迹预测方法，进展迅速，在</w:t>
      </w:r>
      <w:r w:rsidRPr="007E590B">
        <w:rPr>
          <w:rFonts w:cs="宋体" w:hint="eastAsia"/>
          <w:kern w:val="0"/>
          <w:szCs w:val="21"/>
        </w:rPr>
        <w:t>S-RNN</w:t>
      </w:r>
      <w:r w:rsidRPr="007E590B">
        <w:rPr>
          <w:rFonts w:cs="宋体" w:hint="eastAsia"/>
          <w:kern w:val="0"/>
          <w:szCs w:val="21"/>
        </w:rPr>
        <w:t>提出之时，其表现性能仅仅为基于</w:t>
      </w:r>
      <w:r w:rsidRPr="007E590B">
        <w:rPr>
          <w:rFonts w:cs="宋体" w:hint="eastAsia"/>
          <w:kern w:val="0"/>
          <w:szCs w:val="21"/>
        </w:rPr>
        <w:t>LSTM</w:t>
      </w:r>
      <w:r w:rsidRPr="007E590B">
        <w:rPr>
          <w:rFonts w:cs="宋体" w:hint="eastAsia"/>
          <w:kern w:val="0"/>
          <w:szCs w:val="21"/>
        </w:rPr>
        <w:t>方法的</w:t>
      </w:r>
      <w:r w:rsidRPr="007E590B">
        <w:rPr>
          <w:rFonts w:cs="宋体" w:hint="eastAsia"/>
          <w:kern w:val="0"/>
          <w:szCs w:val="21"/>
        </w:rPr>
        <w:t>50%</w:t>
      </w:r>
      <w:r w:rsidRPr="007E590B">
        <w:rPr>
          <w:rFonts w:cs="宋体" w:hint="eastAsia"/>
          <w:kern w:val="0"/>
          <w:szCs w:val="21"/>
        </w:rPr>
        <w:t>，但随着图模型的改进以及</w:t>
      </w:r>
      <w:r w:rsidRPr="007E590B">
        <w:rPr>
          <w:rFonts w:cs="宋体" w:hint="eastAsia"/>
          <w:kern w:val="0"/>
          <w:szCs w:val="21"/>
        </w:rPr>
        <w:t>GCN</w:t>
      </w:r>
      <w:r w:rsidRPr="007E590B">
        <w:rPr>
          <w:rFonts w:cs="宋体" w:hint="eastAsia"/>
          <w:kern w:val="0"/>
          <w:szCs w:val="21"/>
        </w:rPr>
        <w:t>和</w:t>
      </w:r>
      <w:r w:rsidRPr="007E590B">
        <w:rPr>
          <w:rFonts w:cs="宋体" w:hint="eastAsia"/>
          <w:kern w:val="0"/>
          <w:szCs w:val="21"/>
        </w:rPr>
        <w:t>GAT</w:t>
      </w:r>
      <w:r w:rsidRPr="007E590B">
        <w:rPr>
          <w:rFonts w:cs="宋体" w:hint="eastAsia"/>
          <w:kern w:val="0"/>
          <w:szCs w:val="21"/>
        </w:rPr>
        <w:t>模型的应用，基于该方法的预测准确率也获得了逐步的提升，尤其是今年提出的几个模型，其预测效果已经超过了基于生成</w:t>
      </w:r>
      <w:r>
        <w:rPr>
          <w:rFonts w:cs="宋体" w:hint="eastAsia"/>
          <w:kern w:val="0"/>
          <w:szCs w:val="21"/>
        </w:rPr>
        <w:t>式</w:t>
      </w:r>
      <w:r w:rsidRPr="007E590B">
        <w:rPr>
          <w:rFonts w:cs="宋体" w:hint="eastAsia"/>
          <w:kern w:val="0"/>
          <w:szCs w:val="21"/>
        </w:rPr>
        <w:t>网络的预测方法，且较</w:t>
      </w:r>
      <w:r w:rsidRPr="007E590B">
        <w:rPr>
          <w:rFonts w:cs="宋体" w:hint="eastAsia"/>
          <w:kern w:val="0"/>
          <w:szCs w:val="21"/>
        </w:rPr>
        <w:t>S-</w:t>
      </w:r>
      <w:r>
        <w:rPr>
          <w:rFonts w:cs="宋体" w:hint="eastAsia"/>
          <w:kern w:val="0"/>
          <w:szCs w:val="21"/>
        </w:rPr>
        <w:t>L</w:t>
      </w:r>
      <w:r w:rsidRPr="007E590B">
        <w:rPr>
          <w:rFonts w:cs="宋体" w:hint="eastAsia"/>
          <w:kern w:val="0"/>
          <w:szCs w:val="21"/>
        </w:rPr>
        <w:t>STM</w:t>
      </w:r>
      <w:r w:rsidRPr="007E590B">
        <w:rPr>
          <w:rFonts w:cs="宋体" w:hint="eastAsia"/>
          <w:kern w:val="0"/>
          <w:szCs w:val="21"/>
        </w:rPr>
        <w:t>提高了</w:t>
      </w:r>
      <w:r w:rsidRPr="007E590B">
        <w:rPr>
          <w:rFonts w:cs="宋体" w:hint="eastAsia"/>
          <w:kern w:val="0"/>
          <w:szCs w:val="21"/>
        </w:rPr>
        <w:t>50%</w:t>
      </w:r>
      <w:r w:rsidR="00687CCC">
        <w:rPr>
          <w:rFonts w:cs="宋体" w:hint="eastAsia"/>
          <w:kern w:val="0"/>
          <w:szCs w:val="21"/>
        </w:rPr>
        <w:t>以上。总而言之，通过合理地设计</w:t>
      </w:r>
      <w:r>
        <w:rPr>
          <w:rFonts w:cs="宋体" w:hint="eastAsia"/>
          <w:kern w:val="0"/>
          <w:szCs w:val="21"/>
        </w:rPr>
        <w:t>网络结构和损失函数</w:t>
      </w:r>
      <w:r w:rsidRPr="007E590B">
        <w:rPr>
          <w:rFonts w:cs="宋体" w:hint="eastAsia"/>
          <w:kern w:val="0"/>
          <w:szCs w:val="21"/>
        </w:rPr>
        <w:t>，</w:t>
      </w:r>
      <w:r>
        <w:rPr>
          <w:rFonts w:cs="宋体" w:hint="eastAsia"/>
          <w:kern w:val="0"/>
          <w:szCs w:val="21"/>
        </w:rPr>
        <w:t>基于</w:t>
      </w:r>
      <w:r w:rsidRPr="007E590B">
        <w:rPr>
          <w:rFonts w:cs="宋体" w:hint="eastAsia"/>
          <w:kern w:val="0"/>
          <w:szCs w:val="21"/>
        </w:rPr>
        <w:t>深度学习</w:t>
      </w:r>
      <w:r>
        <w:rPr>
          <w:rFonts w:cs="宋体" w:hint="eastAsia"/>
          <w:kern w:val="0"/>
          <w:szCs w:val="21"/>
        </w:rPr>
        <w:t>的</w:t>
      </w:r>
      <w:r w:rsidRPr="007E590B">
        <w:rPr>
          <w:rFonts w:cs="宋体" w:hint="eastAsia"/>
          <w:kern w:val="0"/>
          <w:szCs w:val="21"/>
        </w:rPr>
        <w:t>方法可以</w:t>
      </w:r>
      <w:r w:rsidR="00705FAD">
        <w:rPr>
          <w:rFonts w:cs="宋体" w:hint="eastAsia"/>
          <w:kern w:val="0"/>
          <w:szCs w:val="21"/>
        </w:rPr>
        <w:t>相对</w:t>
      </w:r>
      <w:r w:rsidR="008D1C19">
        <w:rPr>
          <w:rFonts w:cs="宋体" w:hint="eastAsia"/>
          <w:kern w:val="0"/>
          <w:szCs w:val="21"/>
        </w:rPr>
        <w:t>精</w:t>
      </w:r>
      <w:r w:rsidRPr="007E590B">
        <w:rPr>
          <w:rFonts w:cs="宋体" w:hint="eastAsia"/>
          <w:kern w:val="0"/>
          <w:szCs w:val="21"/>
        </w:rPr>
        <w:t>确地预测出行人接下来的轨迹，是可以较好地完成轨迹预测任务的基础框架。</w:t>
      </w:r>
    </w:p>
    <w:p w14:paraId="0EAD31E7" w14:textId="714272DD" w:rsidR="00705FAD" w:rsidRDefault="00705FAD" w:rsidP="00705FAD">
      <w:pPr>
        <w:widowControl/>
        <w:spacing w:line="360" w:lineRule="auto"/>
        <w:jc w:val="left"/>
        <w:rPr>
          <w:rFonts w:cs="宋体"/>
          <w:b/>
          <w:color w:val="000000"/>
          <w:kern w:val="0"/>
          <w:sz w:val="28"/>
          <w:szCs w:val="28"/>
        </w:rPr>
      </w:pPr>
      <w:r>
        <w:rPr>
          <w:rFonts w:cs="宋体"/>
          <w:b/>
          <w:color w:val="000000"/>
          <w:kern w:val="0"/>
          <w:sz w:val="28"/>
          <w:szCs w:val="28"/>
        </w:rPr>
        <w:t xml:space="preserve">5 </w:t>
      </w:r>
      <w:r>
        <w:rPr>
          <w:rFonts w:cs="宋体" w:hint="eastAsia"/>
          <w:b/>
          <w:color w:val="000000"/>
          <w:kern w:val="0"/>
          <w:sz w:val="28"/>
          <w:szCs w:val="28"/>
        </w:rPr>
        <w:t xml:space="preserve"> </w:t>
      </w:r>
      <w:r>
        <w:rPr>
          <w:rFonts w:cs="宋体" w:hint="eastAsia"/>
          <w:b/>
          <w:color w:val="000000"/>
          <w:kern w:val="0"/>
          <w:sz w:val="28"/>
          <w:szCs w:val="28"/>
        </w:rPr>
        <w:t>结束语</w:t>
      </w:r>
    </w:p>
    <w:p w14:paraId="15ABC26E" w14:textId="06413E83" w:rsidR="00443182" w:rsidRDefault="00705FAD" w:rsidP="00443182">
      <w:pPr>
        <w:spacing w:line="360" w:lineRule="auto"/>
        <w:ind w:firstLineChars="205" w:firstLine="430"/>
        <w:rPr>
          <w:rFonts w:cs="宋体"/>
          <w:kern w:val="0"/>
          <w:szCs w:val="21"/>
        </w:rPr>
      </w:pPr>
      <w:r w:rsidRPr="00705FAD">
        <w:rPr>
          <w:rFonts w:cs="宋体" w:hint="eastAsia"/>
          <w:kern w:val="0"/>
          <w:szCs w:val="21"/>
        </w:rPr>
        <w:t>本文</w:t>
      </w:r>
      <w:r w:rsidR="00035DE2">
        <w:rPr>
          <w:rFonts w:cs="宋体" w:hint="eastAsia"/>
          <w:kern w:val="0"/>
          <w:szCs w:val="21"/>
        </w:rPr>
        <w:t>对近年来轨迹预测等方面工作领域进行研究</w:t>
      </w:r>
      <w:r w:rsidRPr="00705FAD">
        <w:rPr>
          <w:rFonts w:cs="宋体" w:hint="eastAsia"/>
          <w:kern w:val="0"/>
          <w:szCs w:val="21"/>
        </w:rPr>
        <w:t>，</w:t>
      </w:r>
      <w:r w:rsidR="00035DE2">
        <w:rPr>
          <w:rFonts w:cs="宋体" w:hint="eastAsia"/>
          <w:kern w:val="0"/>
          <w:szCs w:val="21"/>
        </w:rPr>
        <w:t>以</w:t>
      </w:r>
      <w:r w:rsidRPr="00705FAD">
        <w:rPr>
          <w:rFonts w:cs="宋体" w:hint="eastAsia"/>
          <w:kern w:val="0"/>
          <w:szCs w:val="21"/>
        </w:rPr>
        <w:t>模型的结构</w:t>
      </w:r>
      <w:r w:rsidR="00035DE2">
        <w:rPr>
          <w:rFonts w:cs="宋体" w:hint="eastAsia"/>
          <w:kern w:val="0"/>
          <w:szCs w:val="21"/>
        </w:rPr>
        <w:t>设计与优化为出发点，对目前轨迹预测方法进行了分类</w:t>
      </w:r>
      <w:r>
        <w:rPr>
          <w:rFonts w:cs="宋体" w:hint="eastAsia"/>
          <w:kern w:val="0"/>
          <w:szCs w:val="21"/>
        </w:rPr>
        <w:t>，并</w:t>
      </w:r>
      <w:r w:rsidR="00035DE2">
        <w:rPr>
          <w:rFonts w:cs="宋体" w:hint="eastAsia"/>
          <w:kern w:val="0"/>
          <w:szCs w:val="21"/>
        </w:rPr>
        <w:t>对不同算法的优缺点加以总结。结合轨迹预测</w:t>
      </w:r>
      <w:r>
        <w:rPr>
          <w:rFonts w:cs="宋体" w:hint="eastAsia"/>
          <w:kern w:val="0"/>
          <w:szCs w:val="21"/>
        </w:rPr>
        <w:t>的发展</w:t>
      </w:r>
      <w:r w:rsidR="00035DE2">
        <w:rPr>
          <w:rFonts w:cs="宋体" w:hint="eastAsia"/>
          <w:kern w:val="0"/>
          <w:szCs w:val="21"/>
        </w:rPr>
        <w:t>趋势可以发现</w:t>
      </w:r>
      <w:r>
        <w:rPr>
          <w:rFonts w:cs="宋体" w:hint="eastAsia"/>
          <w:kern w:val="0"/>
          <w:szCs w:val="21"/>
        </w:rPr>
        <w:t>，基于浅层学习</w:t>
      </w:r>
      <w:r w:rsidR="00AE0442">
        <w:rPr>
          <w:rFonts w:cs="宋体" w:hint="eastAsia"/>
          <w:kern w:val="0"/>
          <w:szCs w:val="21"/>
        </w:rPr>
        <w:t>方法的轨迹预测算法已</w:t>
      </w:r>
      <w:r w:rsidR="00035DE2">
        <w:rPr>
          <w:rFonts w:cs="宋体" w:hint="eastAsia"/>
          <w:kern w:val="0"/>
          <w:szCs w:val="21"/>
        </w:rPr>
        <w:t>成为历史</w:t>
      </w:r>
      <w:r w:rsidR="00AE0442">
        <w:rPr>
          <w:rFonts w:cs="宋体" w:hint="eastAsia"/>
          <w:kern w:val="0"/>
          <w:szCs w:val="21"/>
        </w:rPr>
        <w:t>，未来伴随着</w:t>
      </w:r>
      <w:r w:rsidR="0003622E">
        <w:rPr>
          <w:rFonts w:cs="宋体" w:hint="eastAsia"/>
          <w:kern w:val="0"/>
          <w:szCs w:val="21"/>
        </w:rPr>
        <w:t>具有相当规模的大型数据集相继被提出</w:t>
      </w:r>
      <w:r>
        <w:rPr>
          <w:rFonts w:cs="宋体" w:hint="eastAsia"/>
          <w:kern w:val="0"/>
          <w:szCs w:val="21"/>
        </w:rPr>
        <w:t>，</w:t>
      </w:r>
      <w:r w:rsidR="0003622E">
        <w:rPr>
          <w:rFonts w:cs="宋体" w:hint="eastAsia"/>
          <w:kern w:val="0"/>
          <w:szCs w:val="21"/>
        </w:rPr>
        <w:t>无论单独从精度还是效率上</w:t>
      </w:r>
      <w:r>
        <w:rPr>
          <w:rFonts w:cs="宋体" w:hint="eastAsia"/>
          <w:kern w:val="0"/>
          <w:szCs w:val="21"/>
        </w:rPr>
        <w:t>基于深度学习的方法</w:t>
      </w:r>
      <w:r w:rsidR="00633587">
        <w:rPr>
          <w:rFonts w:cs="宋体" w:hint="eastAsia"/>
          <w:kern w:val="0"/>
          <w:szCs w:val="21"/>
        </w:rPr>
        <w:t>都</w:t>
      </w:r>
      <w:r>
        <w:rPr>
          <w:rFonts w:cs="宋体" w:hint="eastAsia"/>
          <w:kern w:val="0"/>
          <w:szCs w:val="21"/>
        </w:rPr>
        <w:t>比浅层学习</w:t>
      </w:r>
      <w:r w:rsidR="00AE0442">
        <w:rPr>
          <w:rFonts w:cs="宋体" w:hint="eastAsia"/>
          <w:kern w:val="0"/>
          <w:szCs w:val="21"/>
        </w:rPr>
        <w:t>方法更为有效</w:t>
      </w:r>
      <w:r w:rsidRPr="00705FAD">
        <w:rPr>
          <w:rFonts w:cs="宋体" w:hint="eastAsia"/>
          <w:kern w:val="0"/>
          <w:szCs w:val="21"/>
        </w:rPr>
        <w:t>，目前基于深度学习的方法已有向多任</w:t>
      </w:r>
      <w:r>
        <w:rPr>
          <w:rFonts w:cs="宋体" w:hint="eastAsia"/>
          <w:kern w:val="0"/>
          <w:szCs w:val="21"/>
        </w:rPr>
        <w:t>务学习以及模型融合的趋势发展，对于模型结构的使用有显著的模块化</w:t>
      </w:r>
      <w:r w:rsidRPr="00705FAD">
        <w:rPr>
          <w:rFonts w:cs="宋体" w:hint="eastAsia"/>
          <w:kern w:val="0"/>
          <w:szCs w:val="21"/>
        </w:rPr>
        <w:t>特点，即先明确问题而后从备选模块中选用合适的模块进行拼接。</w:t>
      </w:r>
      <w:r w:rsidR="00DC0161">
        <w:rPr>
          <w:rFonts w:cs="宋体" w:hint="eastAsia"/>
          <w:kern w:val="0"/>
          <w:szCs w:val="21"/>
        </w:rPr>
        <w:t>未来伴</w:t>
      </w:r>
      <w:r w:rsidRPr="00705FAD">
        <w:rPr>
          <w:rFonts w:cs="宋体" w:hint="eastAsia"/>
          <w:kern w:val="0"/>
          <w:szCs w:val="21"/>
        </w:rPr>
        <w:t>随着神经网络结构</w:t>
      </w:r>
      <w:r w:rsidR="00DC0161">
        <w:rPr>
          <w:rFonts w:cs="宋体" w:hint="eastAsia"/>
          <w:kern w:val="0"/>
          <w:szCs w:val="21"/>
        </w:rPr>
        <w:t>递归构造为更为复杂的深度网络，数据集规模的发展以及特征信息的不断</w:t>
      </w:r>
      <w:r w:rsidR="00676AD4">
        <w:rPr>
          <w:rFonts w:cs="宋体" w:hint="eastAsia"/>
          <w:kern w:val="0"/>
          <w:szCs w:val="21"/>
        </w:rPr>
        <w:t>丰富</w:t>
      </w:r>
      <w:r>
        <w:rPr>
          <w:rFonts w:cs="宋体" w:hint="eastAsia"/>
          <w:kern w:val="0"/>
          <w:szCs w:val="21"/>
        </w:rPr>
        <w:t>，</w:t>
      </w:r>
      <w:r w:rsidR="00DC0161">
        <w:rPr>
          <w:rFonts w:cs="宋体" w:hint="eastAsia"/>
          <w:kern w:val="0"/>
          <w:szCs w:val="21"/>
        </w:rPr>
        <w:t>相对于浅层学习而言，</w:t>
      </w:r>
      <w:r>
        <w:rPr>
          <w:rFonts w:cs="宋体" w:hint="eastAsia"/>
          <w:kern w:val="0"/>
          <w:szCs w:val="21"/>
        </w:rPr>
        <w:t>基于深度学习方法的模型预测精度</w:t>
      </w:r>
      <w:r w:rsidR="00676AD4">
        <w:rPr>
          <w:rFonts w:cs="宋体" w:hint="eastAsia"/>
          <w:kern w:val="0"/>
          <w:szCs w:val="21"/>
        </w:rPr>
        <w:t>会</w:t>
      </w:r>
      <w:r>
        <w:rPr>
          <w:rFonts w:cs="宋体" w:hint="eastAsia"/>
          <w:kern w:val="0"/>
          <w:szCs w:val="21"/>
        </w:rPr>
        <w:t>不断提高，但是随</w:t>
      </w:r>
      <w:r w:rsidRPr="00705FAD">
        <w:rPr>
          <w:rFonts w:cs="宋体" w:hint="eastAsia"/>
          <w:kern w:val="0"/>
          <w:szCs w:val="21"/>
        </w:rPr>
        <w:t>之而来的是模型预测效率的降低。</w:t>
      </w:r>
      <w:r w:rsidR="00DF4A8A">
        <w:rPr>
          <w:rFonts w:cs="宋体" w:hint="eastAsia"/>
          <w:kern w:val="0"/>
          <w:szCs w:val="21"/>
        </w:rPr>
        <w:t>而在实际场景的应用过程中，需要同时保证轨迹预测算法</w:t>
      </w:r>
      <w:r w:rsidR="00DF4A8A">
        <w:rPr>
          <w:rFonts w:cs="宋体" w:hint="eastAsia"/>
          <w:kern w:val="0"/>
          <w:szCs w:val="21"/>
        </w:rPr>
        <w:lastRenderedPageBreak/>
        <w:t>运行的高效性及识别的高精度性</w:t>
      </w:r>
      <w:r w:rsidR="009378D9">
        <w:rPr>
          <w:rFonts w:cs="宋体" w:hint="eastAsia"/>
          <w:kern w:val="0"/>
          <w:szCs w:val="21"/>
        </w:rPr>
        <w:t>，所以当前</w:t>
      </w:r>
      <w:r w:rsidR="00DF4A8A">
        <w:rPr>
          <w:rFonts w:cs="宋体" w:hint="eastAsia"/>
          <w:kern w:val="0"/>
          <w:szCs w:val="21"/>
        </w:rPr>
        <w:t>领域内</w:t>
      </w:r>
      <w:r w:rsidRPr="00705FAD">
        <w:rPr>
          <w:rFonts w:cs="宋体" w:hint="eastAsia"/>
          <w:kern w:val="0"/>
          <w:szCs w:val="21"/>
        </w:rPr>
        <w:t>轨迹预测技术</w:t>
      </w:r>
      <w:r w:rsidR="00DF4A8A">
        <w:rPr>
          <w:rFonts w:cs="宋体" w:hint="eastAsia"/>
          <w:kern w:val="0"/>
          <w:szCs w:val="21"/>
        </w:rPr>
        <w:t>在实际场景应用中还存在</w:t>
      </w:r>
      <w:r w:rsidR="0022327A">
        <w:rPr>
          <w:rFonts w:cs="宋体" w:hint="eastAsia"/>
          <w:kern w:val="0"/>
          <w:szCs w:val="21"/>
        </w:rPr>
        <w:t>不足</w:t>
      </w:r>
      <w:r w:rsidR="0020403F">
        <w:rPr>
          <w:rFonts w:cs="宋体" w:hint="eastAsia"/>
          <w:kern w:val="0"/>
          <w:szCs w:val="21"/>
        </w:rPr>
        <w:t>，</w:t>
      </w:r>
      <w:r w:rsidR="005C2FBB" w:rsidRPr="00206AFD">
        <w:rPr>
          <w:rFonts w:cs="宋体" w:hint="eastAsia"/>
          <w:kern w:val="0"/>
          <w:szCs w:val="21"/>
        </w:rPr>
        <w:t>需要结合实际考虑诸多问题，</w:t>
      </w:r>
      <w:r w:rsidR="0022327A">
        <w:rPr>
          <w:rFonts w:cs="宋体" w:hint="eastAsia"/>
          <w:kern w:val="0"/>
          <w:szCs w:val="21"/>
        </w:rPr>
        <w:t>因此</w:t>
      </w:r>
      <w:r w:rsidR="0020403F">
        <w:rPr>
          <w:rFonts w:cs="宋体" w:hint="eastAsia"/>
          <w:kern w:val="0"/>
          <w:szCs w:val="21"/>
        </w:rPr>
        <w:t>未来的研究工作</w:t>
      </w:r>
      <w:r w:rsidR="0022327A">
        <w:rPr>
          <w:rFonts w:cs="宋体" w:hint="eastAsia"/>
          <w:kern w:val="0"/>
          <w:szCs w:val="21"/>
        </w:rPr>
        <w:t>还可从下面几个方面展开</w:t>
      </w:r>
      <w:r w:rsidR="0020403F">
        <w:rPr>
          <w:rFonts w:cs="宋体" w:hint="eastAsia"/>
          <w:kern w:val="0"/>
          <w:szCs w:val="21"/>
        </w:rPr>
        <w:t>：</w:t>
      </w:r>
    </w:p>
    <w:p w14:paraId="697D05D6" w14:textId="68D078CF" w:rsidR="00C77A57" w:rsidRDefault="00C77A57" w:rsidP="00C77A57">
      <w:pPr>
        <w:spacing w:line="360" w:lineRule="auto"/>
        <w:ind w:firstLineChars="150" w:firstLine="360"/>
        <w:rPr>
          <w:rFonts w:cs="宋体"/>
          <w:kern w:val="0"/>
          <w:szCs w:val="21"/>
        </w:rPr>
      </w:pPr>
      <w:r w:rsidRPr="00443182">
        <w:rPr>
          <w:rFonts w:asciiTheme="minorEastAsia" w:hAnsiTheme="minorEastAsia" w:cs="宋体"/>
          <w:kern w:val="0"/>
          <w:sz w:val="24"/>
          <w:szCs w:val="24"/>
        </w:rPr>
        <w:t>·</w:t>
      </w:r>
      <w:r w:rsidR="009378D9">
        <w:rPr>
          <w:rFonts w:cs="宋体" w:hint="eastAsia"/>
          <w:kern w:val="0"/>
          <w:szCs w:val="21"/>
        </w:rPr>
        <w:t>当前</w:t>
      </w:r>
      <w:r w:rsidRPr="00705FAD">
        <w:rPr>
          <w:rFonts w:cs="宋体" w:hint="eastAsia"/>
          <w:kern w:val="0"/>
          <w:szCs w:val="21"/>
        </w:rPr>
        <w:t>大部分</w:t>
      </w:r>
      <w:ins w:id="361" w:author="Admin" w:date="2021-01-13T21:04:00Z">
        <w:r w:rsidR="002313FE">
          <w:rPr>
            <w:rFonts w:cs="宋体" w:hint="eastAsia"/>
            <w:kern w:val="0"/>
            <w:szCs w:val="21"/>
          </w:rPr>
          <w:t>智能体的</w:t>
        </w:r>
      </w:ins>
      <w:del w:id="362" w:author="Admin" w:date="2021-01-13T16:18:00Z">
        <w:r w:rsidRPr="00705FAD" w:rsidDel="00903639">
          <w:rPr>
            <w:rFonts w:cs="宋体" w:hint="eastAsia"/>
            <w:kern w:val="0"/>
            <w:szCs w:val="21"/>
          </w:rPr>
          <w:delText>行人</w:delText>
        </w:r>
      </w:del>
      <w:r w:rsidRPr="00705FAD">
        <w:rPr>
          <w:rFonts w:cs="宋体" w:hint="eastAsia"/>
          <w:kern w:val="0"/>
          <w:szCs w:val="21"/>
        </w:rPr>
        <w:t>轨迹预测数据集为俯瞰视角，该数据集距离</w:t>
      </w:r>
      <w:del w:id="363" w:author="Admin" w:date="2021-01-13T16:18:00Z">
        <w:r w:rsidRPr="00705FAD" w:rsidDel="00903639">
          <w:rPr>
            <w:rFonts w:cs="宋体" w:hint="eastAsia"/>
            <w:kern w:val="0"/>
            <w:szCs w:val="21"/>
          </w:rPr>
          <w:delText>行人</w:delText>
        </w:r>
      </w:del>
      <w:r w:rsidRPr="00705FAD">
        <w:rPr>
          <w:rFonts w:cs="宋体" w:hint="eastAsia"/>
          <w:kern w:val="0"/>
          <w:szCs w:val="21"/>
        </w:rPr>
        <w:t>轨迹预测的实际应用具有比较大的差距，由于</w:t>
      </w:r>
      <w:del w:id="364" w:author="Admin" w:date="2021-01-13T16:18:00Z">
        <w:r w:rsidRPr="00705FAD" w:rsidDel="00903639">
          <w:rPr>
            <w:rFonts w:cs="宋体" w:hint="eastAsia"/>
            <w:kern w:val="0"/>
            <w:szCs w:val="21"/>
          </w:rPr>
          <w:delText>行人</w:delText>
        </w:r>
      </w:del>
      <w:r w:rsidRPr="00705FAD">
        <w:rPr>
          <w:rFonts w:cs="宋体" w:hint="eastAsia"/>
          <w:kern w:val="0"/>
          <w:szCs w:val="21"/>
        </w:rPr>
        <w:t>轨迹预测应用场景大部分为道路交通场景，创建一个各种信息完备（场景信息、轨迹信息以及人体骨架关键点信息等）的第一人称视角的大型数据集是必要的。</w:t>
      </w:r>
    </w:p>
    <w:p w14:paraId="03915754" w14:textId="3887BA69" w:rsidR="007C7606" w:rsidRPr="007C7606" w:rsidRDefault="007C7606" w:rsidP="007C7606">
      <w:pPr>
        <w:spacing w:line="360" w:lineRule="auto"/>
        <w:ind w:firstLineChars="150" w:firstLine="360"/>
        <w:rPr>
          <w:rFonts w:cs="宋体"/>
          <w:kern w:val="0"/>
          <w:szCs w:val="21"/>
        </w:rPr>
      </w:pPr>
      <w:r w:rsidRPr="00443182">
        <w:rPr>
          <w:rFonts w:asciiTheme="minorEastAsia" w:hAnsiTheme="minorEastAsia" w:cs="宋体"/>
          <w:kern w:val="0"/>
          <w:sz w:val="24"/>
          <w:szCs w:val="24"/>
        </w:rPr>
        <w:t>·</w:t>
      </w:r>
      <w:r w:rsidR="00DB2E15">
        <w:rPr>
          <w:rFonts w:cs="宋体" w:hint="eastAsia"/>
          <w:kern w:val="0"/>
          <w:szCs w:val="21"/>
        </w:rPr>
        <w:t>实际场景</w:t>
      </w:r>
      <w:r w:rsidR="00DF4A8A">
        <w:rPr>
          <w:rFonts w:cs="宋体" w:hint="eastAsia"/>
          <w:kern w:val="0"/>
          <w:szCs w:val="21"/>
        </w:rPr>
        <w:t>中</w:t>
      </w:r>
      <w:r w:rsidR="00DB2E15">
        <w:rPr>
          <w:rFonts w:cs="宋体" w:hint="eastAsia"/>
          <w:kern w:val="0"/>
          <w:szCs w:val="21"/>
        </w:rPr>
        <w:t>对</w:t>
      </w:r>
      <w:del w:id="365" w:author="Admin" w:date="2021-01-13T16:18:00Z">
        <w:r w:rsidR="00DB2E15" w:rsidDel="00903639">
          <w:rPr>
            <w:rFonts w:cs="宋体" w:hint="eastAsia"/>
            <w:kern w:val="0"/>
            <w:szCs w:val="21"/>
          </w:rPr>
          <w:delText>行人</w:delText>
        </w:r>
      </w:del>
      <w:r w:rsidR="00DB2E15">
        <w:rPr>
          <w:rFonts w:cs="宋体" w:hint="eastAsia"/>
          <w:kern w:val="0"/>
          <w:szCs w:val="21"/>
        </w:rPr>
        <w:t>轨迹预测</w:t>
      </w:r>
      <w:r w:rsidR="00DF4A8A">
        <w:rPr>
          <w:rFonts w:cs="宋体" w:hint="eastAsia"/>
          <w:kern w:val="0"/>
          <w:szCs w:val="21"/>
        </w:rPr>
        <w:t>算法</w:t>
      </w:r>
      <w:r w:rsidR="00DB2E15">
        <w:rPr>
          <w:rFonts w:cs="宋体" w:hint="eastAsia"/>
          <w:kern w:val="0"/>
          <w:szCs w:val="21"/>
        </w:rPr>
        <w:t>的效率及识别精度有较高的要求，但</w:t>
      </w:r>
      <w:r w:rsidR="00DF4A8A">
        <w:rPr>
          <w:rFonts w:cs="宋体" w:hint="eastAsia"/>
          <w:kern w:val="0"/>
          <w:szCs w:val="21"/>
        </w:rPr>
        <w:t>当前</w:t>
      </w:r>
      <w:r w:rsidR="00DB2E15">
        <w:rPr>
          <w:rFonts w:cs="宋体" w:hint="eastAsia"/>
          <w:kern w:val="0"/>
          <w:szCs w:val="21"/>
        </w:rPr>
        <w:t>存在两者不可兼顾的</w:t>
      </w:r>
      <w:r w:rsidR="00DA6D13">
        <w:rPr>
          <w:rFonts w:cs="宋体" w:hint="eastAsia"/>
          <w:kern w:val="0"/>
          <w:szCs w:val="21"/>
        </w:rPr>
        <w:t>问题。如何设计出能够应用在嵌入式或移动设备上高效且轻量化的网络结构，并在此基础上保证高精度的识别效果，也是</w:t>
      </w:r>
      <w:r w:rsidR="00DF4A8A">
        <w:rPr>
          <w:rFonts w:cs="宋体" w:hint="eastAsia"/>
          <w:kern w:val="0"/>
          <w:szCs w:val="21"/>
        </w:rPr>
        <w:t>未来</w:t>
      </w:r>
      <w:r w:rsidR="00DA6D13">
        <w:rPr>
          <w:rFonts w:cs="宋体" w:hint="eastAsia"/>
          <w:kern w:val="0"/>
          <w:szCs w:val="21"/>
        </w:rPr>
        <w:t>领域内的一大研究热点。</w:t>
      </w:r>
    </w:p>
    <w:p w14:paraId="053BFD9C" w14:textId="4A072E94" w:rsidR="00C77A57" w:rsidRDefault="00C77A57" w:rsidP="00C77A57">
      <w:pPr>
        <w:spacing w:line="360" w:lineRule="auto"/>
        <w:ind w:firstLineChars="150" w:firstLine="360"/>
        <w:rPr>
          <w:rFonts w:cs="宋体"/>
          <w:kern w:val="0"/>
          <w:szCs w:val="21"/>
        </w:rPr>
      </w:pPr>
      <w:r w:rsidRPr="00443182">
        <w:rPr>
          <w:rFonts w:asciiTheme="minorEastAsia" w:hAnsiTheme="minorEastAsia" w:cs="宋体"/>
          <w:kern w:val="0"/>
          <w:sz w:val="24"/>
          <w:szCs w:val="24"/>
        </w:rPr>
        <w:t>·</w:t>
      </w:r>
      <w:r w:rsidRPr="00C92F5B">
        <w:rPr>
          <w:rFonts w:cs="宋体" w:hint="eastAsia"/>
          <w:kern w:val="0"/>
          <w:szCs w:val="21"/>
        </w:rPr>
        <w:t>目前的模型对计算到</w:t>
      </w:r>
      <w:r>
        <w:rPr>
          <w:rFonts w:cs="宋体" w:hint="eastAsia"/>
          <w:kern w:val="0"/>
          <w:szCs w:val="21"/>
        </w:rPr>
        <w:t>的交互</w:t>
      </w:r>
      <w:r w:rsidR="00C555B4">
        <w:rPr>
          <w:rFonts w:cs="宋体" w:hint="eastAsia"/>
          <w:kern w:val="0"/>
          <w:szCs w:val="21"/>
        </w:rPr>
        <w:t>信息</w:t>
      </w:r>
      <w:r w:rsidR="00862001">
        <w:rPr>
          <w:rFonts w:cs="宋体" w:hint="eastAsia"/>
          <w:kern w:val="0"/>
          <w:szCs w:val="21"/>
        </w:rPr>
        <w:t>缺乏可解释性。</w:t>
      </w:r>
      <w:del w:id="366" w:author="Admin" w:date="2021-01-13T16:18:00Z">
        <w:r w:rsidR="00862001" w:rsidDel="00903639">
          <w:rPr>
            <w:rFonts w:cs="宋体" w:hint="eastAsia"/>
            <w:kern w:val="0"/>
            <w:szCs w:val="21"/>
          </w:rPr>
          <w:delText>行人</w:delText>
        </w:r>
      </w:del>
      <w:r w:rsidR="00862001">
        <w:rPr>
          <w:rFonts w:cs="宋体" w:hint="eastAsia"/>
          <w:kern w:val="0"/>
          <w:szCs w:val="21"/>
        </w:rPr>
        <w:t>之间的交互</w:t>
      </w:r>
      <w:r w:rsidR="00862001" w:rsidRPr="00977C80">
        <w:rPr>
          <w:rFonts w:cs="宋体" w:hint="eastAsia"/>
          <w:kern w:val="0"/>
          <w:szCs w:val="21"/>
        </w:rPr>
        <w:t>是复杂而抽象的</w:t>
      </w:r>
      <w:r w:rsidR="00862001">
        <w:rPr>
          <w:rFonts w:cs="宋体" w:hint="eastAsia"/>
          <w:kern w:val="0"/>
          <w:szCs w:val="21"/>
        </w:rPr>
        <w:t>，在算法中很难精确建模，</w:t>
      </w:r>
      <w:r>
        <w:rPr>
          <w:rFonts w:cs="宋体" w:hint="eastAsia"/>
          <w:kern w:val="0"/>
          <w:szCs w:val="21"/>
        </w:rPr>
        <w:t>仍然依赖于数据驱动，即使使用基于图的算法，</w:t>
      </w:r>
      <w:r w:rsidR="00C555B4">
        <w:rPr>
          <w:rFonts w:cs="宋体" w:hint="eastAsia"/>
          <w:kern w:val="0"/>
          <w:szCs w:val="21"/>
        </w:rPr>
        <w:t>但</w:t>
      </w:r>
      <w:r>
        <w:rPr>
          <w:rFonts w:cs="宋体" w:hint="eastAsia"/>
          <w:kern w:val="0"/>
          <w:szCs w:val="21"/>
        </w:rPr>
        <w:t>随</w:t>
      </w:r>
      <w:r w:rsidRPr="00C92F5B">
        <w:rPr>
          <w:rFonts w:cs="宋体" w:hint="eastAsia"/>
          <w:kern w:val="0"/>
          <w:szCs w:val="21"/>
        </w:rPr>
        <w:t>之而来的是图算法的各种缺点。</w:t>
      </w:r>
      <w:r w:rsidR="00862001">
        <w:rPr>
          <w:rFonts w:cs="宋体" w:hint="eastAsia"/>
          <w:kern w:val="0"/>
          <w:szCs w:val="21"/>
        </w:rPr>
        <w:t>如何</w:t>
      </w:r>
      <w:r w:rsidRPr="00C92F5B">
        <w:rPr>
          <w:rFonts w:cs="宋体" w:hint="eastAsia"/>
          <w:kern w:val="0"/>
          <w:szCs w:val="21"/>
        </w:rPr>
        <w:t>通过对交</w:t>
      </w:r>
      <w:r>
        <w:rPr>
          <w:rFonts w:cs="宋体" w:hint="eastAsia"/>
          <w:kern w:val="0"/>
          <w:szCs w:val="21"/>
        </w:rPr>
        <w:t>互的可解释建模以及采用更为先进的图模型来提升模型预测的准确性和可</w:t>
      </w:r>
      <w:r w:rsidRPr="00C92F5B">
        <w:rPr>
          <w:rFonts w:cs="宋体" w:hint="eastAsia"/>
          <w:kern w:val="0"/>
          <w:szCs w:val="21"/>
        </w:rPr>
        <w:t>解释性</w:t>
      </w:r>
      <w:r w:rsidR="00862001">
        <w:rPr>
          <w:rFonts w:cs="宋体" w:hint="eastAsia"/>
          <w:kern w:val="0"/>
          <w:szCs w:val="21"/>
        </w:rPr>
        <w:t>对于</w:t>
      </w:r>
      <w:del w:id="367" w:author="Admin" w:date="2021-01-13T16:18:00Z">
        <w:r w:rsidR="00862001" w:rsidDel="00903639">
          <w:rPr>
            <w:rFonts w:cs="宋体" w:hint="eastAsia"/>
            <w:kern w:val="0"/>
            <w:szCs w:val="21"/>
          </w:rPr>
          <w:delText>行人</w:delText>
        </w:r>
      </w:del>
      <w:r w:rsidR="00862001">
        <w:rPr>
          <w:rFonts w:cs="宋体" w:hint="eastAsia"/>
          <w:kern w:val="0"/>
          <w:szCs w:val="21"/>
        </w:rPr>
        <w:t>轨迹预测来说也是研究热点之一</w:t>
      </w:r>
      <w:r w:rsidRPr="00C92F5B">
        <w:rPr>
          <w:rFonts w:cs="宋体" w:hint="eastAsia"/>
          <w:kern w:val="0"/>
          <w:szCs w:val="21"/>
        </w:rPr>
        <w:t>。</w:t>
      </w:r>
    </w:p>
    <w:p w14:paraId="6737F322" w14:textId="57802061" w:rsidR="00B211B6" w:rsidRPr="00206AFD" w:rsidRDefault="00B211B6" w:rsidP="00B211B6">
      <w:pPr>
        <w:spacing w:line="360" w:lineRule="auto"/>
        <w:ind w:firstLineChars="150" w:firstLine="360"/>
        <w:rPr>
          <w:rFonts w:cs="宋体"/>
          <w:kern w:val="0"/>
          <w:szCs w:val="21"/>
        </w:rPr>
      </w:pPr>
      <w:r w:rsidRPr="00443182">
        <w:rPr>
          <w:rFonts w:asciiTheme="minorEastAsia" w:hAnsiTheme="minorEastAsia" w:cs="宋体"/>
          <w:kern w:val="0"/>
          <w:sz w:val="24"/>
          <w:szCs w:val="24"/>
        </w:rPr>
        <w:t>·</w:t>
      </w:r>
      <w:r w:rsidRPr="00206AFD">
        <w:rPr>
          <w:rFonts w:cs="宋体" w:hint="eastAsia"/>
          <w:kern w:val="0"/>
          <w:szCs w:val="21"/>
        </w:rPr>
        <w:t>目前</w:t>
      </w:r>
      <w:del w:id="368" w:author="Admin" w:date="2021-01-13T16:18:00Z">
        <w:r w:rsidRPr="00206AFD" w:rsidDel="00903639">
          <w:rPr>
            <w:rFonts w:cs="宋体" w:hint="eastAsia"/>
            <w:kern w:val="0"/>
            <w:szCs w:val="21"/>
          </w:rPr>
          <w:delText>行人</w:delText>
        </w:r>
      </w:del>
      <w:r w:rsidRPr="00206AFD">
        <w:rPr>
          <w:rFonts w:cs="宋体" w:hint="eastAsia"/>
          <w:kern w:val="0"/>
          <w:szCs w:val="21"/>
        </w:rPr>
        <w:t>轨迹预测框架</w:t>
      </w:r>
      <w:r w:rsidR="00CC5E72" w:rsidRPr="00206AFD">
        <w:rPr>
          <w:rFonts w:cs="宋体" w:hint="eastAsia"/>
          <w:kern w:val="0"/>
          <w:szCs w:val="21"/>
        </w:rPr>
        <w:t>强烈依赖于</w:t>
      </w:r>
      <w:r w:rsidRPr="00206AFD">
        <w:rPr>
          <w:rFonts w:cs="宋体" w:hint="eastAsia"/>
          <w:kern w:val="0"/>
          <w:szCs w:val="21"/>
        </w:rPr>
        <w:t>实际场景中</w:t>
      </w:r>
      <w:r w:rsidR="00CC5E72" w:rsidRPr="00206AFD">
        <w:rPr>
          <w:rFonts w:cs="宋体" w:hint="eastAsia"/>
          <w:kern w:val="0"/>
          <w:szCs w:val="21"/>
        </w:rPr>
        <w:t>的</w:t>
      </w:r>
      <w:r w:rsidRPr="00206AFD">
        <w:rPr>
          <w:rFonts w:cs="宋体" w:hint="eastAsia"/>
          <w:kern w:val="0"/>
          <w:szCs w:val="21"/>
        </w:rPr>
        <w:t>应用领域或者领域中</w:t>
      </w:r>
      <w:r w:rsidR="00CC5E72" w:rsidRPr="00206AFD">
        <w:rPr>
          <w:rFonts w:cs="宋体" w:hint="eastAsia"/>
          <w:kern w:val="0"/>
          <w:szCs w:val="21"/>
        </w:rPr>
        <w:t>的</w:t>
      </w:r>
      <w:r w:rsidRPr="00206AFD">
        <w:rPr>
          <w:rFonts w:cs="宋体" w:hint="eastAsia"/>
          <w:kern w:val="0"/>
          <w:szCs w:val="21"/>
        </w:rPr>
        <w:t>特定场景（例如，车辆汇集以及智能车领域中的行人过马路</w:t>
      </w:r>
      <w:r w:rsidR="00171026" w:rsidRPr="00206AFD">
        <w:rPr>
          <w:rFonts w:cs="宋体" w:hint="eastAsia"/>
          <w:kern w:val="0"/>
          <w:szCs w:val="21"/>
        </w:rPr>
        <w:t>场景</w:t>
      </w:r>
      <w:r w:rsidRPr="00206AFD">
        <w:rPr>
          <w:rFonts w:cs="宋体" w:hint="eastAsia"/>
          <w:kern w:val="0"/>
          <w:szCs w:val="21"/>
        </w:rPr>
        <w:t>）</w:t>
      </w:r>
      <w:r w:rsidR="00CC5E72" w:rsidRPr="00206AFD">
        <w:rPr>
          <w:rFonts w:cs="宋体" w:hint="eastAsia"/>
          <w:kern w:val="0"/>
          <w:szCs w:val="21"/>
        </w:rPr>
        <w:t>，因此达到任何形式的绝对要求几乎是一件不可能的事情。</w:t>
      </w:r>
      <w:r w:rsidR="00CD75DE" w:rsidRPr="00206AFD">
        <w:rPr>
          <w:rFonts w:cs="宋体" w:hint="eastAsia"/>
          <w:kern w:val="0"/>
          <w:szCs w:val="21"/>
        </w:rPr>
        <w:t>对于具体的场景用例，行业驱动的领域而言，诸如智能车领域内所提出的需求拟定，解决方案以及行业标准都是</w:t>
      </w:r>
      <w:r w:rsidR="005C2FBB" w:rsidRPr="00206AFD">
        <w:rPr>
          <w:rFonts w:cs="宋体" w:hint="eastAsia"/>
          <w:kern w:val="0"/>
          <w:szCs w:val="21"/>
        </w:rPr>
        <w:t>较为</w:t>
      </w:r>
      <w:r w:rsidR="00CD75DE" w:rsidRPr="00206AFD">
        <w:rPr>
          <w:rFonts w:cs="宋体" w:hint="eastAsia"/>
          <w:kern w:val="0"/>
          <w:szCs w:val="21"/>
        </w:rPr>
        <w:t>成熟的</w:t>
      </w:r>
      <w:r w:rsidR="005C2FBB" w:rsidRPr="00206AFD">
        <w:rPr>
          <w:rFonts w:cs="宋体" w:hint="eastAsia"/>
          <w:kern w:val="0"/>
          <w:szCs w:val="21"/>
        </w:rPr>
        <w:t>（例如</w:t>
      </w:r>
      <w:r w:rsidR="00711F84" w:rsidRPr="00206AFD">
        <w:rPr>
          <w:rFonts w:cs="宋体" w:hint="eastAsia"/>
          <w:kern w:val="0"/>
          <w:szCs w:val="21"/>
        </w:rPr>
        <w:t>国际标准化组织对城市驾驶场景下智能车的紧急制动的预测范围和度量精度的要求进行了描述，以最高车速，交通规则以及</w:t>
      </w:r>
      <w:ins w:id="369" w:author="Admin" w:date="2021-01-13T16:19:00Z">
        <w:r w:rsidR="00903639">
          <w:rPr>
            <w:rFonts w:cs="宋体" w:hint="eastAsia"/>
            <w:kern w:val="0"/>
            <w:szCs w:val="21"/>
          </w:rPr>
          <w:t>智能体</w:t>
        </w:r>
      </w:ins>
      <w:del w:id="370" w:author="Admin" w:date="2021-01-13T16:18:00Z">
        <w:r w:rsidR="00711F84" w:rsidRPr="00206AFD" w:rsidDel="00903639">
          <w:rPr>
            <w:rFonts w:cs="宋体" w:hint="eastAsia"/>
            <w:kern w:val="0"/>
            <w:szCs w:val="21"/>
          </w:rPr>
          <w:delText>行人</w:delText>
        </w:r>
      </w:del>
      <w:r w:rsidR="00711F84" w:rsidRPr="00206AFD">
        <w:rPr>
          <w:rFonts w:cs="宋体" w:hint="eastAsia"/>
          <w:kern w:val="0"/>
          <w:szCs w:val="21"/>
        </w:rPr>
        <w:t>速度和角速度分布为条件定义了车辆舒适加速</w:t>
      </w:r>
      <w:r w:rsidR="00711F84" w:rsidRPr="00206AFD">
        <w:rPr>
          <w:rFonts w:cs="宋体" w:hint="eastAsia"/>
          <w:kern w:val="0"/>
          <w:szCs w:val="21"/>
        </w:rPr>
        <w:t>/</w:t>
      </w:r>
      <w:r w:rsidR="00711F84" w:rsidRPr="00206AFD">
        <w:rPr>
          <w:rFonts w:cs="宋体" w:hint="eastAsia"/>
          <w:kern w:val="0"/>
          <w:szCs w:val="21"/>
        </w:rPr>
        <w:t>减速率的规范等</w:t>
      </w:r>
      <w:r w:rsidR="005C2FBB" w:rsidRPr="00206AFD">
        <w:rPr>
          <w:rFonts w:cs="宋体" w:hint="eastAsia"/>
          <w:kern w:val="0"/>
          <w:szCs w:val="21"/>
        </w:rPr>
        <w:t>）</w:t>
      </w:r>
      <w:r w:rsidR="00CD75DE" w:rsidRPr="00206AFD">
        <w:rPr>
          <w:rFonts w:cs="宋体" w:hint="eastAsia"/>
          <w:kern w:val="0"/>
          <w:szCs w:val="21"/>
        </w:rPr>
        <w:t>。</w:t>
      </w:r>
      <w:r w:rsidR="00711F84" w:rsidRPr="00206AFD">
        <w:rPr>
          <w:rFonts w:cs="宋体" w:hint="eastAsia"/>
          <w:kern w:val="0"/>
          <w:szCs w:val="21"/>
        </w:rPr>
        <w:t>那么认为对于智能车基本紧急制动这一具体场景用例，其解决方案达到了工业化消费品的</w:t>
      </w:r>
      <w:r w:rsidR="002933B2" w:rsidRPr="00206AFD">
        <w:rPr>
          <w:rFonts w:cs="宋体" w:hint="eastAsia"/>
          <w:kern w:val="0"/>
          <w:szCs w:val="21"/>
        </w:rPr>
        <w:t>标准。对于其他具体实际场景用例，更加标准化及具体化的行业标准的提出对于加快领域内预测技术的发展也至关重要。</w:t>
      </w:r>
    </w:p>
    <w:p w14:paraId="3688E176" w14:textId="7FFDC1C5" w:rsidR="00C77A57" w:rsidRDefault="00C77A57" w:rsidP="00205FF6">
      <w:pPr>
        <w:spacing w:line="360" w:lineRule="auto"/>
        <w:ind w:firstLineChars="205" w:firstLine="430"/>
        <w:rPr>
          <w:rFonts w:cs="宋体"/>
          <w:kern w:val="0"/>
          <w:szCs w:val="21"/>
        </w:rPr>
      </w:pPr>
      <w:r w:rsidRPr="00C92F5B">
        <w:rPr>
          <w:rFonts w:cs="宋体" w:hint="eastAsia"/>
          <w:kern w:val="0"/>
          <w:szCs w:val="21"/>
        </w:rPr>
        <w:t>轨迹预测技术在近五年的时间里已经取得了飞速的发展，随着思路的扩展，基于多任务学习和模块化思想的轨迹预测算法必将成为轨迹预测的一大趋势，随着技术的更新和进步，算法性能的提高，相信轨迹预测技术走进实际生活的距离不会很远。</w:t>
      </w:r>
    </w:p>
    <w:p w14:paraId="3DA73FDA" w14:textId="77777777" w:rsidR="00C40D23" w:rsidRDefault="00C40D23" w:rsidP="00C40D23">
      <w:pPr>
        <w:jc w:val="left"/>
        <w:rPr>
          <w:b/>
          <w:bCs/>
        </w:rPr>
      </w:pPr>
      <w:r>
        <w:rPr>
          <w:rFonts w:hint="eastAsia"/>
          <w:b/>
          <w:bCs/>
        </w:rPr>
        <w:t>参考文献：</w:t>
      </w:r>
    </w:p>
    <w:p w14:paraId="544963D6" w14:textId="77777777" w:rsidR="00C40D23" w:rsidRPr="00F55E0C" w:rsidRDefault="00C40D23" w:rsidP="00C40D23">
      <w:pPr>
        <w:pStyle w:val="ae"/>
        <w:numPr>
          <w:ilvl w:val="0"/>
          <w:numId w:val="2"/>
        </w:numPr>
        <w:ind w:firstLineChars="0"/>
      </w:pPr>
      <w:r w:rsidRPr="00F55E0C">
        <w:t>RUDENKO A, PALMIERI L, HERMAN M, et al. Human motion trajectory prediction: A Survey[J]</w:t>
      </w:r>
      <w:r w:rsidRPr="00F55E0C">
        <w:rPr>
          <w:shd w:val="clear" w:color="auto" w:fill="FFFFFF"/>
        </w:rPr>
        <w:t xml:space="preserve">. </w:t>
      </w:r>
      <w:r w:rsidRPr="00F55E0C">
        <w:t>arXiv Preprint,</w:t>
      </w:r>
      <w:r w:rsidRPr="00F55E0C">
        <w:rPr>
          <w:shd w:val="clear" w:color="auto" w:fill="FFFFFF"/>
        </w:rPr>
        <w:t xml:space="preserve"> 2019.</w:t>
      </w:r>
    </w:p>
    <w:p w14:paraId="1E87FA30" w14:textId="77777777" w:rsidR="00C40D23" w:rsidRDefault="00C40D23" w:rsidP="00C40D23">
      <w:pPr>
        <w:pStyle w:val="ae"/>
        <w:numPr>
          <w:ilvl w:val="0"/>
          <w:numId w:val="2"/>
        </w:numPr>
        <w:ind w:firstLineChars="0"/>
      </w:pPr>
      <w:r>
        <w:t>DAI</w:t>
      </w:r>
      <w:r w:rsidRPr="004748FA">
        <w:t xml:space="preserve"> </w:t>
      </w:r>
      <w:r>
        <w:t>M, WANG J, YIN G, et al. Dynamic o</w:t>
      </w:r>
      <w:r w:rsidRPr="004748FA">
        <w:t>utput-feedback robust control for vehicle path tracking considering different human drivers' characteristics[C]//</w:t>
      </w:r>
      <w:r>
        <w:t xml:space="preserve"> The 36th Chinese Control </w:t>
      </w:r>
      <w:r>
        <w:lastRenderedPageBreak/>
        <w:t>Conference.</w:t>
      </w:r>
      <w:r w:rsidRPr="00DF270D">
        <w:t xml:space="preserve"> </w:t>
      </w:r>
      <w:r w:rsidRPr="00452865">
        <w:t>Piscataway: IEEE Press</w:t>
      </w:r>
      <w:r>
        <w:t>, 2017: 9407-9412</w:t>
      </w:r>
      <w:r w:rsidRPr="004748FA">
        <w:t>.</w:t>
      </w:r>
    </w:p>
    <w:p w14:paraId="6195B710" w14:textId="77777777" w:rsidR="00C40D23" w:rsidRDefault="00C40D23" w:rsidP="00C40D23">
      <w:pPr>
        <w:pStyle w:val="ae"/>
        <w:numPr>
          <w:ilvl w:val="0"/>
          <w:numId w:val="2"/>
        </w:numPr>
      </w:pPr>
      <w:r>
        <w:t>MOUSSAID M</w:t>
      </w:r>
      <w:r w:rsidRPr="004748FA">
        <w:t xml:space="preserve">, </w:t>
      </w:r>
      <w:r>
        <w:t>PEROZO N</w:t>
      </w:r>
      <w:r w:rsidRPr="004748FA">
        <w:t xml:space="preserve">, </w:t>
      </w:r>
      <w:r>
        <w:t>GARNIER S</w:t>
      </w:r>
      <w:r w:rsidRPr="004748FA">
        <w:t>, et al. The walking behaviour of pedestrian social groups and its impact on crowd dynamics[J].</w:t>
      </w:r>
      <w:r>
        <w:t xml:space="preserve"> PLoS ONE</w:t>
      </w:r>
      <w:r w:rsidRPr="004748FA">
        <w:t>, 2010, 5(4)</w:t>
      </w:r>
      <w:r>
        <w:t>:e10047</w:t>
      </w:r>
      <w:r w:rsidRPr="004748FA">
        <w:t>.</w:t>
      </w:r>
    </w:p>
    <w:p w14:paraId="479CC06C" w14:textId="77777777" w:rsidR="00C40D23" w:rsidRPr="00774ADF" w:rsidRDefault="00C40D23" w:rsidP="00C40D23">
      <w:pPr>
        <w:pStyle w:val="ae"/>
        <w:numPr>
          <w:ilvl w:val="0"/>
          <w:numId w:val="2"/>
        </w:numPr>
        <w:ind w:firstLineChars="0"/>
        <w:rPr>
          <w:shd w:val="clear" w:color="auto" w:fill="FFFFFF"/>
        </w:rPr>
      </w:pPr>
      <w:r>
        <w:rPr>
          <w:shd w:val="clear" w:color="auto" w:fill="FFFFFF"/>
        </w:rPr>
        <w:t xml:space="preserve">LEFEVRE S, </w:t>
      </w:r>
      <w:r w:rsidRPr="00774ADF">
        <w:rPr>
          <w:shd w:val="clear" w:color="auto" w:fill="FFFFFF"/>
        </w:rPr>
        <w:t>V</w:t>
      </w:r>
      <w:r>
        <w:rPr>
          <w:shd w:val="clear" w:color="auto" w:fill="FFFFFF"/>
        </w:rPr>
        <w:t>ASQUEZ D, LAUGIER C</w:t>
      </w:r>
      <w:r>
        <w:rPr>
          <w:rFonts w:hint="eastAsia"/>
          <w:shd w:val="clear" w:color="auto" w:fill="FFFFFF"/>
        </w:rPr>
        <w:t>.</w:t>
      </w:r>
      <w:r>
        <w:rPr>
          <w:shd w:val="clear" w:color="auto" w:fill="FFFFFF"/>
        </w:rPr>
        <w:t xml:space="preserve"> </w:t>
      </w:r>
      <w:r w:rsidRPr="00774ADF">
        <w:rPr>
          <w:shd w:val="clear" w:color="auto" w:fill="FFFFFF"/>
        </w:rPr>
        <w:t>A survey on motion</w:t>
      </w:r>
      <w:r w:rsidRPr="00774ADF">
        <w:rPr>
          <w:rFonts w:ascii="Times" w:eastAsia="宋体" w:hAnsi="Times" w:cs="Times"/>
          <w:color w:val="333333"/>
          <w:shd w:val="clear" w:color="auto" w:fill="FFFFFF"/>
        </w:rPr>
        <w:t xml:space="preserve"> </w:t>
      </w:r>
      <w:r w:rsidRPr="00774ADF">
        <w:rPr>
          <w:shd w:val="clear" w:color="auto" w:fill="FFFFFF"/>
        </w:rPr>
        <w:t>prediction and risk assess</w:t>
      </w:r>
      <w:r>
        <w:rPr>
          <w:shd w:val="clear" w:color="auto" w:fill="FFFFFF"/>
        </w:rPr>
        <w:t>ment for intelligent vehicles[</w:t>
      </w:r>
      <w:r w:rsidRPr="00774ADF">
        <w:rPr>
          <w:shd w:val="clear" w:color="auto" w:fill="FFFFFF"/>
        </w:rPr>
        <w:t>J</w:t>
      </w:r>
      <w:r>
        <w:rPr>
          <w:rFonts w:hint="eastAsia"/>
          <w:shd w:val="clear" w:color="auto" w:fill="FFFFFF"/>
        </w:rPr>
        <w:t>].</w:t>
      </w:r>
      <w:r>
        <w:rPr>
          <w:shd w:val="clear" w:color="auto" w:fill="FFFFFF"/>
        </w:rPr>
        <w:t xml:space="preserve"> </w:t>
      </w:r>
      <w:r w:rsidRPr="00533F6F">
        <w:rPr>
          <w:shd w:val="clear" w:color="auto" w:fill="FFFFFF"/>
        </w:rPr>
        <w:t>R</w:t>
      </w:r>
      <w:r>
        <w:rPr>
          <w:shd w:val="clear" w:color="auto" w:fill="FFFFFF"/>
        </w:rPr>
        <w:t>OBOMECH Journal</w:t>
      </w:r>
      <w:r w:rsidRPr="00774ADF">
        <w:rPr>
          <w:shd w:val="clear" w:color="auto" w:fill="FFFFFF"/>
        </w:rPr>
        <w:t>, 2014</w:t>
      </w:r>
      <w:r w:rsidRPr="004748FA">
        <w:t>,</w:t>
      </w:r>
      <w:r w:rsidRPr="00566312">
        <w:t xml:space="preserve"> </w:t>
      </w:r>
      <w:r>
        <w:t>1(1</w:t>
      </w:r>
      <w:r w:rsidRPr="004748FA">
        <w:t>):</w:t>
      </w:r>
      <w:r>
        <w:t xml:space="preserve"> 1-14</w:t>
      </w:r>
      <w:r w:rsidRPr="00774ADF">
        <w:rPr>
          <w:shd w:val="clear" w:color="auto" w:fill="FFFFFF"/>
        </w:rPr>
        <w:t>.</w:t>
      </w:r>
    </w:p>
    <w:p w14:paraId="638EC061" w14:textId="77777777" w:rsidR="00C40D23" w:rsidRPr="00774ADF" w:rsidRDefault="00C40D23" w:rsidP="00C40D23">
      <w:pPr>
        <w:pStyle w:val="ae"/>
        <w:numPr>
          <w:ilvl w:val="0"/>
          <w:numId w:val="2"/>
        </w:numPr>
        <w:rPr>
          <w:shd w:val="clear" w:color="auto" w:fill="FFFFFF"/>
        </w:rPr>
      </w:pPr>
      <w:r>
        <w:rPr>
          <w:shd w:val="clear" w:color="auto" w:fill="FFFFFF"/>
        </w:rPr>
        <w:t>KELLER C G, GAVRILA D M</w:t>
      </w:r>
      <w:r>
        <w:rPr>
          <w:rFonts w:hint="eastAsia"/>
          <w:shd w:val="clear" w:color="auto" w:fill="FFFFFF"/>
        </w:rPr>
        <w:t>.</w:t>
      </w:r>
      <w:r>
        <w:rPr>
          <w:shd w:val="clear" w:color="auto" w:fill="FFFFFF"/>
        </w:rPr>
        <w:t xml:space="preserve"> </w:t>
      </w:r>
      <w:r w:rsidRPr="00A6311D">
        <w:rPr>
          <w:shd w:val="clear" w:color="auto" w:fill="FFFFFF"/>
        </w:rPr>
        <w:t>Will the pedestrian cross? A study on</w:t>
      </w:r>
      <w:r w:rsidRPr="00A6311D">
        <w:rPr>
          <w:rFonts w:ascii="Times" w:hAnsi="Times" w:cs="Times"/>
          <w:color w:val="333333"/>
          <w:shd w:val="clear" w:color="auto" w:fill="FFFFFF"/>
        </w:rPr>
        <w:t xml:space="preserve"> </w:t>
      </w:r>
      <w:r>
        <w:rPr>
          <w:shd w:val="clear" w:color="auto" w:fill="FFFFFF"/>
        </w:rPr>
        <w:t>pedestrian path prediction[</w:t>
      </w:r>
      <w:r w:rsidRPr="00774ADF">
        <w:rPr>
          <w:shd w:val="clear" w:color="auto" w:fill="FFFFFF"/>
        </w:rPr>
        <w:t>J</w:t>
      </w:r>
      <w:r>
        <w:rPr>
          <w:rFonts w:hint="eastAsia"/>
          <w:shd w:val="clear" w:color="auto" w:fill="FFFFFF"/>
        </w:rPr>
        <w:t>]</w:t>
      </w:r>
      <w:r>
        <w:rPr>
          <w:shd w:val="clear" w:color="auto" w:fill="FFFFFF"/>
        </w:rPr>
        <w:t>.</w:t>
      </w:r>
      <w:r w:rsidRPr="00A6311D">
        <w:rPr>
          <w:shd w:val="clear" w:color="auto" w:fill="FFFFFF"/>
        </w:rPr>
        <w:t xml:space="preserve"> IEEE Trans</w:t>
      </w:r>
      <w:r>
        <w:rPr>
          <w:shd w:val="clear" w:color="auto" w:fill="FFFFFF"/>
        </w:rPr>
        <w:t xml:space="preserve">actions on Intelligent Transportation Systems, </w:t>
      </w:r>
      <w:r w:rsidRPr="00774ADF">
        <w:rPr>
          <w:shd w:val="clear" w:color="auto" w:fill="FFFFFF"/>
        </w:rPr>
        <w:t>2014</w:t>
      </w:r>
      <w:r w:rsidRPr="004748FA">
        <w:t xml:space="preserve">, </w:t>
      </w:r>
      <w:r>
        <w:t>15(2</w:t>
      </w:r>
      <w:r w:rsidRPr="004748FA">
        <w:t>):</w:t>
      </w:r>
      <w:r>
        <w:t xml:space="preserve"> 494-506</w:t>
      </w:r>
      <w:r w:rsidRPr="00A6311D">
        <w:rPr>
          <w:shd w:val="clear" w:color="auto" w:fill="FFFFFF"/>
        </w:rPr>
        <w:t>.</w:t>
      </w:r>
    </w:p>
    <w:p w14:paraId="76773E93" w14:textId="77777777" w:rsidR="00C40D23" w:rsidRDefault="00C40D23" w:rsidP="00C40D23">
      <w:pPr>
        <w:pStyle w:val="ae"/>
        <w:numPr>
          <w:ilvl w:val="0"/>
          <w:numId w:val="2"/>
        </w:numPr>
      </w:pPr>
      <w:r w:rsidRPr="008F54A4">
        <w:t>S</w:t>
      </w:r>
      <w:r>
        <w:t xml:space="preserve">CHNEIDER N, </w:t>
      </w:r>
      <w:r w:rsidRPr="008F54A4">
        <w:t>G</w:t>
      </w:r>
      <w:r>
        <w:t>AVRILA D M</w:t>
      </w:r>
      <w:r>
        <w:rPr>
          <w:rFonts w:hint="eastAsia"/>
        </w:rPr>
        <w:t>.</w:t>
      </w:r>
      <w:r>
        <w:t xml:space="preserve"> Pedestrian path p</w:t>
      </w:r>
      <w:r w:rsidRPr="008F54A4">
        <w:t>rediction with</w:t>
      </w:r>
      <w:r>
        <w:t xml:space="preserve"> recursive B</w:t>
      </w:r>
      <w:r w:rsidRPr="008F54A4">
        <w:t>ayesia</w:t>
      </w:r>
      <w:r>
        <w:t>n filters: a comparative study</w:t>
      </w:r>
      <w:r w:rsidRPr="004748FA">
        <w:t>[C]//</w:t>
      </w:r>
      <w:r>
        <w:t xml:space="preserve"> The 35th </w:t>
      </w:r>
      <w:r w:rsidRPr="008F54A4">
        <w:t>German</w:t>
      </w:r>
      <w:r w:rsidRPr="008F54A4">
        <w:rPr>
          <w:rFonts w:ascii="Times" w:hAnsi="Times" w:cs="Times"/>
          <w:color w:val="333333"/>
          <w:shd w:val="clear" w:color="auto" w:fill="FFFFFF"/>
        </w:rPr>
        <w:t xml:space="preserve"> </w:t>
      </w:r>
      <w:r w:rsidRPr="008F54A4">
        <w:t>Co</w:t>
      </w:r>
      <w:r>
        <w:t>nference on Pattern Recognition.</w:t>
      </w:r>
      <w:r w:rsidRPr="00DF270D">
        <w:t xml:space="preserve"> </w:t>
      </w:r>
      <w:r w:rsidRPr="000242D0">
        <w:t>Berlin: Springer</w:t>
      </w:r>
      <w:r>
        <w:t xml:space="preserve"> Press</w:t>
      </w:r>
      <w:r w:rsidRPr="000242D0">
        <w:t>,</w:t>
      </w:r>
      <w:r w:rsidRPr="008F54A4">
        <w:t xml:space="preserve"> </w:t>
      </w:r>
      <w:r>
        <w:t>2013: 174-183</w:t>
      </w:r>
      <w:r w:rsidRPr="008F54A4">
        <w:t>.</w:t>
      </w:r>
    </w:p>
    <w:p w14:paraId="57A87879" w14:textId="77777777" w:rsidR="00C40D23" w:rsidRPr="008F54A4" w:rsidRDefault="00C40D23" w:rsidP="00C40D23">
      <w:pPr>
        <w:pStyle w:val="ae"/>
        <w:numPr>
          <w:ilvl w:val="0"/>
          <w:numId w:val="2"/>
        </w:numPr>
        <w:ind w:firstLineChars="0"/>
      </w:pPr>
      <w:r w:rsidRPr="008F54A4">
        <w:t>P</w:t>
      </w:r>
      <w:r>
        <w:t>AVLOVIC V</w:t>
      </w:r>
      <w:r w:rsidRPr="008F54A4">
        <w:t>, R</w:t>
      </w:r>
      <w:r>
        <w:t xml:space="preserve">EHG J M, </w:t>
      </w:r>
      <w:r w:rsidRPr="008F54A4">
        <w:t>M</w:t>
      </w:r>
      <w:r>
        <w:t>ACCORMICK J. L</w:t>
      </w:r>
      <w:r w:rsidRPr="008F54A4">
        <w:t>earning switching</w:t>
      </w:r>
      <w:r>
        <w:t xml:space="preserve"> linear models of human motion</w:t>
      </w:r>
      <w:r w:rsidRPr="004748FA">
        <w:t>[C]//</w:t>
      </w:r>
      <w:r>
        <w:t xml:space="preserve"> Conference and Workshop on Neural I</w:t>
      </w:r>
      <w:r w:rsidRPr="008F54A4">
        <w:t>nformation</w:t>
      </w:r>
      <w:r>
        <w:t xml:space="preserve"> Processing Systems.</w:t>
      </w:r>
      <w:r w:rsidRPr="00090E8D">
        <w:t xml:space="preserve"> </w:t>
      </w:r>
      <w:r>
        <w:t>New York</w:t>
      </w:r>
      <w:r w:rsidRPr="000242D0">
        <w:t xml:space="preserve">: </w:t>
      </w:r>
      <w:r>
        <w:t>Curran Associates Press,</w:t>
      </w:r>
      <w:r w:rsidRPr="008F54A4">
        <w:t xml:space="preserve"> </w:t>
      </w:r>
      <w:r>
        <w:t>2000: 981-987.</w:t>
      </w:r>
    </w:p>
    <w:p w14:paraId="7522A986" w14:textId="77777777" w:rsidR="00C40D23" w:rsidRPr="00D05866" w:rsidRDefault="00C40D23" w:rsidP="00C40D23">
      <w:pPr>
        <w:pStyle w:val="ae"/>
        <w:numPr>
          <w:ilvl w:val="0"/>
          <w:numId w:val="2"/>
        </w:numPr>
      </w:pPr>
      <w:r w:rsidRPr="00D05866">
        <w:t>F</w:t>
      </w:r>
      <w:r>
        <w:t xml:space="preserve">OX E B, </w:t>
      </w:r>
      <w:r w:rsidRPr="00D05866">
        <w:t>S</w:t>
      </w:r>
      <w:r>
        <w:t xml:space="preserve">UDDERTH E B, </w:t>
      </w:r>
      <w:r w:rsidRPr="00D05866">
        <w:t>J</w:t>
      </w:r>
      <w:r>
        <w:t>ORDAN M</w:t>
      </w:r>
      <w:r w:rsidRPr="00D05866">
        <w:t xml:space="preserve">, </w:t>
      </w:r>
      <w:r w:rsidRPr="004748FA">
        <w:t>et al</w:t>
      </w:r>
      <w:r>
        <w:t xml:space="preserve">. </w:t>
      </w:r>
      <w:r w:rsidRPr="00D05866">
        <w:t>Bayesian nonparametric inference of switching dynamic linear models</w:t>
      </w:r>
      <w:r>
        <w:t>[J</w:t>
      </w:r>
      <w:r w:rsidRPr="004748FA">
        <w:t>]</w:t>
      </w:r>
      <w:r>
        <w:rPr>
          <w:shd w:val="clear" w:color="auto" w:fill="FFFFFF"/>
        </w:rPr>
        <w:t xml:space="preserve">. </w:t>
      </w:r>
      <w:r w:rsidRPr="00D05866">
        <w:t>IEEE Transactions on Signal Processing,</w:t>
      </w:r>
      <w:r w:rsidRPr="00774ADF">
        <w:rPr>
          <w:shd w:val="clear" w:color="auto" w:fill="FFFFFF"/>
        </w:rPr>
        <w:t xml:space="preserve"> </w:t>
      </w:r>
      <w:r>
        <w:rPr>
          <w:shd w:val="clear" w:color="auto" w:fill="FFFFFF"/>
        </w:rPr>
        <w:t>2011</w:t>
      </w:r>
      <w:r w:rsidRPr="004748FA">
        <w:t>,</w:t>
      </w:r>
      <w:r w:rsidRPr="00566312">
        <w:t xml:space="preserve"> </w:t>
      </w:r>
      <w:r>
        <w:t>59(4</w:t>
      </w:r>
      <w:r w:rsidRPr="004748FA">
        <w:t>):</w:t>
      </w:r>
      <w:r>
        <w:t xml:space="preserve"> 1569-1585</w:t>
      </w:r>
      <w:r w:rsidRPr="00774ADF">
        <w:rPr>
          <w:shd w:val="clear" w:color="auto" w:fill="FFFFFF"/>
        </w:rPr>
        <w:t>.</w:t>
      </w:r>
      <w:r w:rsidRPr="00D05866">
        <w:t xml:space="preserve"> </w:t>
      </w:r>
    </w:p>
    <w:p w14:paraId="4DCE6547" w14:textId="77777777" w:rsidR="00C40D23" w:rsidRPr="008F54A4" w:rsidRDefault="00C40D23" w:rsidP="00C40D23">
      <w:pPr>
        <w:pStyle w:val="ae"/>
        <w:numPr>
          <w:ilvl w:val="0"/>
          <w:numId w:val="2"/>
        </w:numPr>
      </w:pPr>
      <w:r w:rsidRPr="008F54A4">
        <w:t>K</w:t>
      </w:r>
      <w:r>
        <w:t xml:space="preserve">OOIJ J F P, </w:t>
      </w:r>
      <w:r w:rsidRPr="008F54A4">
        <w:t>S</w:t>
      </w:r>
      <w:r>
        <w:t xml:space="preserve">CHNEIDER N, </w:t>
      </w:r>
      <w:r w:rsidRPr="008F54A4">
        <w:t>F</w:t>
      </w:r>
      <w:r>
        <w:t>LOHR F</w:t>
      </w:r>
      <w:r w:rsidRPr="008F54A4">
        <w:t xml:space="preserve">, </w:t>
      </w:r>
      <w:r w:rsidRPr="004748FA">
        <w:t>et al</w:t>
      </w:r>
      <w:r>
        <w:t xml:space="preserve">. </w:t>
      </w:r>
      <w:r w:rsidRPr="008F54A4">
        <w:t>Context</w:t>
      </w:r>
      <w:r>
        <w:t>-</w:t>
      </w:r>
      <w:r w:rsidRPr="008F54A4">
        <w:t>based pedestrian path prediction</w:t>
      </w:r>
      <w:r w:rsidRPr="004748FA">
        <w:t>[C]//</w:t>
      </w:r>
      <w:r>
        <w:t xml:space="preserve"> The 13th </w:t>
      </w:r>
      <w:r w:rsidRPr="008F54A4">
        <w:t>European Conference on</w:t>
      </w:r>
      <w:r>
        <w:t xml:space="preserve"> Computer Vision.</w:t>
      </w:r>
      <w:r w:rsidRPr="00090E8D">
        <w:t xml:space="preserve"> </w:t>
      </w:r>
      <w:r w:rsidRPr="000242D0">
        <w:t>Berlin: Springer</w:t>
      </w:r>
      <w:r>
        <w:t xml:space="preserve"> Press,</w:t>
      </w:r>
      <w:r w:rsidRPr="008F54A4">
        <w:t xml:space="preserve"> </w:t>
      </w:r>
      <w:r>
        <w:t>2014: 618-633.</w:t>
      </w:r>
    </w:p>
    <w:p w14:paraId="02102858" w14:textId="77777777" w:rsidR="00C40D23" w:rsidRPr="00D05866" w:rsidRDefault="00C40D23" w:rsidP="00C40D23">
      <w:pPr>
        <w:pStyle w:val="ae"/>
        <w:numPr>
          <w:ilvl w:val="0"/>
          <w:numId w:val="2"/>
        </w:numPr>
      </w:pPr>
      <w:r w:rsidRPr="008B689C">
        <w:t>H</w:t>
      </w:r>
      <w:r>
        <w:t xml:space="preserve">ELBING D, </w:t>
      </w:r>
      <w:r w:rsidRPr="008B689C">
        <w:t>M</w:t>
      </w:r>
      <w:r>
        <w:t>OLNAR P</w:t>
      </w:r>
      <w:r w:rsidRPr="008B689C">
        <w:t>. Social force model for pedestrian dynamics</w:t>
      </w:r>
      <w:r>
        <w:t>[J</w:t>
      </w:r>
      <w:r w:rsidRPr="004748FA">
        <w:t>]</w:t>
      </w:r>
      <w:r>
        <w:rPr>
          <w:shd w:val="clear" w:color="auto" w:fill="FFFFFF"/>
        </w:rPr>
        <w:t xml:space="preserve">. </w:t>
      </w:r>
      <w:r>
        <w:t>Physical R</w:t>
      </w:r>
      <w:r w:rsidRPr="008B689C">
        <w:t>eview E,</w:t>
      </w:r>
      <w:r w:rsidRPr="00774ADF">
        <w:rPr>
          <w:shd w:val="clear" w:color="auto" w:fill="FFFFFF"/>
        </w:rPr>
        <w:t xml:space="preserve"> </w:t>
      </w:r>
      <w:r>
        <w:rPr>
          <w:shd w:val="clear" w:color="auto" w:fill="FFFFFF"/>
        </w:rPr>
        <w:t>1995</w:t>
      </w:r>
      <w:r w:rsidRPr="004748FA">
        <w:t>,</w:t>
      </w:r>
      <w:r w:rsidRPr="00566312">
        <w:t xml:space="preserve"> </w:t>
      </w:r>
      <w:r>
        <w:t>51(5</w:t>
      </w:r>
      <w:r w:rsidRPr="004748FA">
        <w:t>):</w:t>
      </w:r>
      <w:r>
        <w:t xml:space="preserve"> 4282-4286</w:t>
      </w:r>
      <w:r w:rsidRPr="00774ADF">
        <w:rPr>
          <w:shd w:val="clear" w:color="auto" w:fill="FFFFFF"/>
        </w:rPr>
        <w:t>.</w:t>
      </w:r>
    </w:p>
    <w:p w14:paraId="40E85963" w14:textId="77777777" w:rsidR="00C40D23" w:rsidRPr="004D2A8C" w:rsidRDefault="00C40D23" w:rsidP="00C40D23">
      <w:pPr>
        <w:pStyle w:val="ae"/>
        <w:numPr>
          <w:ilvl w:val="0"/>
          <w:numId w:val="2"/>
        </w:numPr>
        <w:ind w:firstLineChars="0"/>
      </w:pPr>
      <w:r w:rsidRPr="004D2A8C">
        <w:t>BAHDANAU D, CHO K, BENGIO Y. Neural machine translation by jointly learning to align and translate[J]</w:t>
      </w:r>
      <w:r w:rsidRPr="004D2A8C">
        <w:rPr>
          <w:shd w:val="clear" w:color="auto" w:fill="FFFFFF"/>
        </w:rPr>
        <w:t xml:space="preserve">. </w:t>
      </w:r>
      <w:r>
        <w:t>arXiv Preprint</w:t>
      </w:r>
      <w:r w:rsidRPr="004D2A8C">
        <w:t>,</w:t>
      </w:r>
      <w:r w:rsidRPr="004D2A8C">
        <w:rPr>
          <w:shd w:val="clear" w:color="auto" w:fill="FFFFFF"/>
        </w:rPr>
        <w:t xml:space="preserve"> 2014.</w:t>
      </w:r>
    </w:p>
    <w:p w14:paraId="2CBA0542" w14:textId="77777777" w:rsidR="00C40D23" w:rsidRDefault="00C40D23" w:rsidP="00C40D23">
      <w:pPr>
        <w:pStyle w:val="ae"/>
        <w:numPr>
          <w:ilvl w:val="0"/>
          <w:numId w:val="2"/>
        </w:numPr>
      </w:pPr>
      <w:r w:rsidRPr="008B689C">
        <w:t>A</w:t>
      </w:r>
      <w:r>
        <w:t xml:space="preserve">LAHI A, </w:t>
      </w:r>
      <w:r w:rsidRPr="008B689C">
        <w:t>R</w:t>
      </w:r>
      <w:r>
        <w:t>AMANATHAN V, LI F</w:t>
      </w:r>
      <w:r w:rsidRPr="008B689C">
        <w:t>. Socially-aware large-scale crowd forecasting</w:t>
      </w:r>
      <w:r>
        <w:t>[C</w:t>
      </w:r>
      <w:r w:rsidRPr="004748FA">
        <w:t>]//</w:t>
      </w:r>
      <w:r>
        <w:t xml:space="preserve"> 2014 IEEE Conference on Computer Vision and Pattern Recognition.</w:t>
      </w:r>
      <w:r w:rsidRPr="00090E8D">
        <w:t xml:space="preserve"> </w:t>
      </w:r>
      <w:r w:rsidRPr="00452865">
        <w:t>Piscataway: IEEE Press</w:t>
      </w:r>
      <w:r>
        <w:t>,</w:t>
      </w:r>
      <w:r w:rsidRPr="008F54A4">
        <w:t xml:space="preserve"> </w:t>
      </w:r>
      <w:r>
        <w:t>2014: 2211-2218.</w:t>
      </w:r>
    </w:p>
    <w:p w14:paraId="77687ABB" w14:textId="77777777" w:rsidR="00C40D23" w:rsidRDefault="00C40D23" w:rsidP="00C40D23">
      <w:pPr>
        <w:pStyle w:val="ae"/>
        <w:numPr>
          <w:ilvl w:val="0"/>
          <w:numId w:val="2"/>
        </w:numPr>
      </w:pPr>
      <w:r>
        <w:t>YI S, LI H, WANG X</w:t>
      </w:r>
      <w:r w:rsidRPr="008B689C">
        <w:t>. Understanding pedestrian behaviors from stationary crowd groups</w:t>
      </w:r>
      <w:r w:rsidRPr="004748FA">
        <w:t>[C]//</w:t>
      </w:r>
      <w:r>
        <w:t xml:space="preserve"> 2015 IEEE Conference on Computer Vision and Pattern Recognition.</w:t>
      </w:r>
      <w:r w:rsidRPr="00090E8D">
        <w:t xml:space="preserve"> </w:t>
      </w:r>
      <w:r w:rsidRPr="00452865">
        <w:t>Piscataway: IEEE Press</w:t>
      </w:r>
      <w:r>
        <w:t>,</w:t>
      </w:r>
      <w:r w:rsidRPr="008F54A4">
        <w:t xml:space="preserve"> </w:t>
      </w:r>
      <w:r>
        <w:t>2015: 3488-3496.</w:t>
      </w:r>
    </w:p>
    <w:p w14:paraId="7E395C41" w14:textId="77777777" w:rsidR="00C40D23" w:rsidRDefault="00C40D23" w:rsidP="00C40D23">
      <w:pPr>
        <w:pStyle w:val="ae"/>
        <w:numPr>
          <w:ilvl w:val="0"/>
          <w:numId w:val="2"/>
        </w:numPr>
      </w:pPr>
      <w:r w:rsidRPr="00D05866">
        <w:lastRenderedPageBreak/>
        <w:t>G</w:t>
      </w:r>
      <w:r>
        <w:t xml:space="preserve">OLI S A, </w:t>
      </w:r>
      <w:r w:rsidRPr="00D05866">
        <w:t>F</w:t>
      </w:r>
      <w:r>
        <w:t xml:space="preserve">AR B H, </w:t>
      </w:r>
      <w:r w:rsidRPr="00D05866">
        <w:t>F</w:t>
      </w:r>
      <w:r>
        <w:t>APOJUWO A. Vehicle trajectory prediction with Gaussian process regression in connected vehicle e</w:t>
      </w:r>
      <w:r w:rsidRPr="00D05866">
        <w:t>nvironment</w:t>
      </w:r>
      <w:r w:rsidRPr="004748FA">
        <w:t>[C]//</w:t>
      </w:r>
      <w:r>
        <w:t xml:space="preserve"> 2018 </w:t>
      </w:r>
      <w:r w:rsidRPr="00D05866">
        <w:t>IEEE</w:t>
      </w:r>
      <w:r>
        <w:t xml:space="preserve"> Intelligent Vehicles Symposium.</w:t>
      </w:r>
      <w:r w:rsidRPr="00090E8D">
        <w:t xml:space="preserve"> </w:t>
      </w:r>
      <w:r w:rsidRPr="00452865">
        <w:t>Piscataway: IEEE Press</w:t>
      </w:r>
      <w:r>
        <w:t>,</w:t>
      </w:r>
      <w:r w:rsidRPr="008F54A4">
        <w:t xml:space="preserve"> </w:t>
      </w:r>
      <w:r>
        <w:t>2018: 550-555.</w:t>
      </w:r>
    </w:p>
    <w:p w14:paraId="7995216C" w14:textId="77777777" w:rsidR="00C40D23" w:rsidRDefault="00C40D23" w:rsidP="00C40D23">
      <w:pPr>
        <w:pStyle w:val="ae"/>
        <w:numPr>
          <w:ilvl w:val="0"/>
          <w:numId w:val="2"/>
        </w:numPr>
      </w:pPr>
      <w:r w:rsidRPr="00D05866">
        <w:t>E</w:t>
      </w:r>
      <w:r>
        <w:t xml:space="preserve">LLIS D, </w:t>
      </w:r>
      <w:r w:rsidRPr="00D05866">
        <w:t>S</w:t>
      </w:r>
      <w:r>
        <w:t xml:space="preserve">OMMERLADE E, </w:t>
      </w:r>
      <w:r w:rsidRPr="00D05866">
        <w:t>R</w:t>
      </w:r>
      <w:r>
        <w:t xml:space="preserve">EID I. </w:t>
      </w:r>
      <w:r w:rsidRPr="00D05866">
        <w:t>Modelling pedes</w:t>
      </w:r>
      <w:r>
        <w:t>trian trajectory patterns with G</w:t>
      </w:r>
      <w:r w:rsidRPr="00D05866">
        <w:t>aussian processes</w:t>
      </w:r>
      <w:r w:rsidRPr="004748FA">
        <w:t>[C]//</w:t>
      </w:r>
      <w:r>
        <w:t xml:space="preserve"> 2009 IEEE </w:t>
      </w:r>
      <w:r w:rsidRPr="00D05866">
        <w:t>International Conference on</w:t>
      </w:r>
      <w:r>
        <w:t xml:space="preserve"> Computer Vision.</w:t>
      </w:r>
      <w:r w:rsidRPr="00090E8D">
        <w:t xml:space="preserve"> </w:t>
      </w:r>
      <w:r w:rsidRPr="00452865">
        <w:t>Piscataway: IEEE Press</w:t>
      </w:r>
      <w:r>
        <w:t>,</w:t>
      </w:r>
      <w:r w:rsidRPr="008F54A4">
        <w:t xml:space="preserve"> </w:t>
      </w:r>
      <w:r>
        <w:t>2009: 1229-1234.</w:t>
      </w:r>
    </w:p>
    <w:p w14:paraId="69301728" w14:textId="77777777" w:rsidR="00C40D23" w:rsidRPr="00BA0A01" w:rsidRDefault="00C40D23" w:rsidP="00C40D23">
      <w:pPr>
        <w:pStyle w:val="ae"/>
        <w:numPr>
          <w:ilvl w:val="0"/>
          <w:numId w:val="2"/>
        </w:numPr>
        <w:ind w:firstLineChars="0"/>
      </w:pPr>
      <w:r w:rsidRPr="00BA0A01">
        <w:t>RASMUSSEN C E, WILLIAMS C K I. Gaussian processes for machine learning [M]. Cambridge: MIT Press, 2005.</w:t>
      </w:r>
    </w:p>
    <w:p w14:paraId="74F53B29" w14:textId="77777777" w:rsidR="00C40D23" w:rsidRDefault="00C40D23" w:rsidP="00C40D23">
      <w:pPr>
        <w:pStyle w:val="ae"/>
        <w:numPr>
          <w:ilvl w:val="0"/>
          <w:numId w:val="2"/>
        </w:numPr>
      </w:pPr>
      <w:r w:rsidRPr="00A8002B">
        <w:t>H</w:t>
      </w:r>
      <w:r>
        <w:t xml:space="preserve">OCHREITER S, </w:t>
      </w:r>
      <w:r w:rsidRPr="00A8002B">
        <w:t>S</w:t>
      </w:r>
      <w:r>
        <w:t>CHMIDHUBER J</w:t>
      </w:r>
      <w:r w:rsidRPr="00A8002B">
        <w:t>. Long short-term memory</w:t>
      </w:r>
      <w:r>
        <w:t>[J</w:t>
      </w:r>
      <w:r w:rsidRPr="004748FA">
        <w:t>]</w:t>
      </w:r>
      <w:r>
        <w:rPr>
          <w:shd w:val="clear" w:color="auto" w:fill="FFFFFF"/>
        </w:rPr>
        <w:t xml:space="preserve">. </w:t>
      </w:r>
      <w:r>
        <w:t>Neural C</w:t>
      </w:r>
      <w:r w:rsidRPr="00A8002B">
        <w:t>omputation,</w:t>
      </w:r>
      <w:r w:rsidRPr="00774ADF">
        <w:rPr>
          <w:shd w:val="clear" w:color="auto" w:fill="FFFFFF"/>
        </w:rPr>
        <w:t xml:space="preserve"> </w:t>
      </w:r>
      <w:r>
        <w:rPr>
          <w:shd w:val="clear" w:color="auto" w:fill="FFFFFF"/>
        </w:rPr>
        <w:t>1997</w:t>
      </w:r>
      <w:r w:rsidRPr="004748FA">
        <w:t>,</w:t>
      </w:r>
      <w:r w:rsidRPr="00566312">
        <w:t xml:space="preserve"> </w:t>
      </w:r>
      <w:r>
        <w:t>9(8</w:t>
      </w:r>
      <w:r w:rsidRPr="004748FA">
        <w:t>):</w:t>
      </w:r>
      <w:r>
        <w:t xml:space="preserve"> 1735-1780</w:t>
      </w:r>
      <w:r w:rsidRPr="00774ADF">
        <w:rPr>
          <w:shd w:val="clear" w:color="auto" w:fill="FFFFFF"/>
        </w:rPr>
        <w:t>.</w:t>
      </w:r>
    </w:p>
    <w:p w14:paraId="7EEB87BB" w14:textId="77777777" w:rsidR="00C40D23" w:rsidRDefault="00C40D23" w:rsidP="00C40D23">
      <w:pPr>
        <w:pStyle w:val="ae"/>
        <w:numPr>
          <w:ilvl w:val="0"/>
          <w:numId w:val="2"/>
        </w:numPr>
        <w:ind w:firstLineChars="0"/>
      </w:pPr>
      <w:r>
        <w:t xml:space="preserve">CHUNG J, </w:t>
      </w:r>
      <w:r w:rsidRPr="00A8002B">
        <w:t>G</w:t>
      </w:r>
      <w:r>
        <w:t xml:space="preserve">ULCEHRE C, </w:t>
      </w:r>
      <w:r w:rsidRPr="00A8002B">
        <w:t>C</w:t>
      </w:r>
      <w:r>
        <w:t>HO K</w:t>
      </w:r>
      <w:r w:rsidRPr="00A8002B">
        <w:t xml:space="preserve">, </w:t>
      </w:r>
      <w:r w:rsidRPr="004748FA">
        <w:t>et al</w:t>
      </w:r>
      <w:r w:rsidRPr="00A8002B">
        <w:t>. Empirical evaluation of gated recurrent neural networks on sequence modeling</w:t>
      </w:r>
      <w:r>
        <w:t>[J</w:t>
      </w:r>
      <w:r w:rsidRPr="004748FA">
        <w:t>]</w:t>
      </w:r>
      <w:r>
        <w:rPr>
          <w:shd w:val="clear" w:color="auto" w:fill="FFFFFF"/>
        </w:rPr>
        <w:t xml:space="preserve">. </w:t>
      </w:r>
      <w:r>
        <w:t>arXiv Preprint,</w:t>
      </w:r>
      <w:r w:rsidRPr="00774ADF">
        <w:rPr>
          <w:shd w:val="clear" w:color="auto" w:fill="FFFFFF"/>
        </w:rPr>
        <w:t xml:space="preserve"> </w:t>
      </w:r>
      <w:r>
        <w:rPr>
          <w:shd w:val="clear" w:color="auto" w:fill="FFFFFF"/>
        </w:rPr>
        <w:t>2014</w:t>
      </w:r>
      <w:r w:rsidRPr="00774ADF">
        <w:rPr>
          <w:shd w:val="clear" w:color="auto" w:fill="FFFFFF"/>
        </w:rPr>
        <w:t>.</w:t>
      </w:r>
    </w:p>
    <w:p w14:paraId="2CC30A3E" w14:textId="77777777" w:rsidR="00C40D23" w:rsidRDefault="00C40D23" w:rsidP="00C40D23">
      <w:pPr>
        <w:pStyle w:val="ae"/>
        <w:numPr>
          <w:ilvl w:val="0"/>
          <w:numId w:val="2"/>
        </w:numPr>
      </w:pPr>
      <w:r w:rsidRPr="003E669A">
        <w:t>G</w:t>
      </w:r>
      <w:r>
        <w:t xml:space="preserve">RAVES A, </w:t>
      </w:r>
      <w:r w:rsidRPr="003E669A">
        <w:t>J</w:t>
      </w:r>
      <w:r>
        <w:t>AITLY N</w:t>
      </w:r>
      <w:r w:rsidRPr="003E669A">
        <w:t>. Towards end-to-end speech recognition with recurrent neural networks</w:t>
      </w:r>
      <w:r w:rsidRPr="004748FA">
        <w:t>[C]//</w:t>
      </w:r>
      <w:r>
        <w:t xml:space="preserve"> The 31st </w:t>
      </w:r>
      <w:r w:rsidRPr="003E669A">
        <w:t>International</w:t>
      </w:r>
      <w:r>
        <w:t xml:space="preserve"> Conference on Machine Learning.</w:t>
      </w:r>
      <w:r w:rsidRPr="00090E8D">
        <w:t xml:space="preserve"> </w:t>
      </w:r>
      <w:r>
        <w:t>New York: ACM Press,</w:t>
      </w:r>
      <w:r w:rsidRPr="003E669A">
        <w:t xml:space="preserve"> </w:t>
      </w:r>
      <w:r>
        <w:t>2014: 1764-1772.</w:t>
      </w:r>
    </w:p>
    <w:p w14:paraId="516CC95C" w14:textId="77777777" w:rsidR="00C40D23" w:rsidRDefault="00C40D23" w:rsidP="00C40D23">
      <w:pPr>
        <w:pStyle w:val="ae"/>
        <w:numPr>
          <w:ilvl w:val="0"/>
          <w:numId w:val="2"/>
        </w:numPr>
      </w:pPr>
      <w:r w:rsidRPr="003E669A">
        <w:t>C</w:t>
      </w:r>
      <w:r>
        <w:t xml:space="preserve">HOROWSKI J, </w:t>
      </w:r>
      <w:r w:rsidRPr="003E669A">
        <w:t>B</w:t>
      </w:r>
      <w:r>
        <w:t xml:space="preserve">AHDANAU D, </w:t>
      </w:r>
      <w:r w:rsidRPr="003E669A">
        <w:t>C</w:t>
      </w:r>
      <w:r>
        <w:t>HO K</w:t>
      </w:r>
      <w:r w:rsidRPr="003E669A">
        <w:t xml:space="preserve">, </w:t>
      </w:r>
      <w:r w:rsidRPr="004748FA">
        <w:t>et al</w:t>
      </w:r>
      <w:r w:rsidRPr="003E669A">
        <w:t>. End</w:t>
      </w:r>
      <w:r>
        <w:t>-</w:t>
      </w:r>
      <w:r w:rsidRPr="003E669A">
        <w:t>to-end continuous speech rec</w:t>
      </w:r>
      <w:r>
        <w:t>ognition using attention-based Recurrent NN: F</w:t>
      </w:r>
      <w:r w:rsidRPr="003E669A">
        <w:t>irst results</w:t>
      </w:r>
      <w:r>
        <w:t>[J</w:t>
      </w:r>
      <w:r w:rsidRPr="004748FA">
        <w:t>]</w:t>
      </w:r>
      <w:r>
        <w:rPr>
          <w:shd w:val="clear" w:color="auto" w:fill="FFFFFF"/>
        </w:rPr>
        <w:t xml:space="preserve">. </w:t>
      </w:r>
      <w:r w:rsidRPr="003E669A">
        <w:t>arXiv preprint</w:t>
      </w:r>
      <w:r>
        <w:t>, 2014.</w:t>
      </w:r>
    </w:p>
    <w:p w14:paraId="5575AA48" w14:textId="77777777" w:rsidR="00C40D23" w:rsidRDefault="00C40D23" w:rsidP="00C40D23">
      <w:pPr>
        <w:pStyle w:val="ae"/>
        <w:numPr>
          <w:ilvl w:val="0"/>
          <w:numId w:val="2"/>
        </w:numPr>
        <w:ind w:firstLineChars="0"/>
      </w:pPr>
      <w:r w:rsidRPr="003E669A">
        <w:t>D</w:t>
      </w:r>
      <w:r>
        <w:t xml:space="preserve">ONAHUE J, </w:t>
      </w:r>
      <w:r w:rsidRPr="003E669A">
        <w:t>H</w:t>
      </w:r>
      <w:r>
        <w:t xml:space="preserve">ENDRICKS L A, </w:t>
      </w:r>
      <w:r w:rsidRPr="003E669A">
        <w:t>G</w:t>
      </w:r>
      <w:r>
        <w:t>UADARRAMA S</w:t>
      </w:r>
      <w:r w:rsidRPr="003E669A">
        <w:t xml:space="preserve">, </w:t>
      </w:r>
      <w:r w:rsidRPr="004748FA">
        <w:t>et al</w:t>
      </w:r>
      <w:r w:rsidRPr="003E669A">
        <w:t>. Long-term recurrent convolutional networks for visual recognition and description</w:t>
      </w:r>
      <w:r w:rsidRPr="004748FA">
        <w:t>[C]//</w:t>
      </w:r>
      <w:r>
        <w:t xml:space="preserve"> 2015 IEEE Conference on Computer Vision and Pattern R</w:t>
      </w:r>
      <w:r w:rsidRPr="00DB5D02">
        <w:t>ecognition</w:t>
      </w:r>
      <w:r>
        <w:t>.</w:t>
      </w:r>
      <w:r w:rsidRPr="00090E8D">
        <w:t xml:space="preserve"> </w:t>
      </w:r>
      <w:r w:rsidRPr="00452865">
        <w:t>Piscataway: IEEE Press</w:t>
      </w:r>
      <w:r>
        <w:t>,</w:t>
      </w:r>
      <w:r w:rsidRPr="003E669A">
        <w:t xml:space="preserve"> </w:t>
      </w:r>
      <w:r>
        <w:t>2015: 2625-2634.</w:t>
      </w:r>
    </w:p>
    <w:p w14:paraId="1E128086" w14:textId="77777777" w:rsidR="00C40D23" w:rsidRDefault="00C40D23" w:rsidP="00C40D23">
      <w:pPr>
        <w:pStyle w:val="ae"/>
        <w:numPr>
          <w:ilvl w:val="0"/>
          <w:numId w:val="2"/>
        </w:numPr>
        <w:ind w:firstLineChars="0"/>
      </w:pPr>
      <w:r>
        <w:rPr>
          <w:rFonts w:hint="eastAsia"/>
        </w:rPr>
        <w:t>W</w:t>
      </w:r>
      <w:r>
        <w:t>U H</w:t>
      </w:r>
      <w:r>
        <w:rPr>
          <w:rFonts w:hint="eastAsia"/>
        </w:rPr>
        <w:t>, C</w:t>
      </w:r>
      <w:r>
        <w:t>HEN Z</w:t>
      </w:r>
      <w:r>
        <w:rPr>
          <w:rFonts w:hint="eastAsia"/>
        </w:rPr>
        <w:t xml:space="preserve">, </w:t>
      </w:r>
      <w:r w:rsidRPr="00113268">
        <w:rPr>
          <w:rFonts w:hint="eastAsia"/>
        </w:rPr>
        <w:t>S</w:t>
      </w:r>
      <w:r>
        <w:t>UN W</w:t>
      </w:r>
      <w:r w:rsidRPr="00113268">
        <w:rPr>
          <w:rFonts w:hint="eastAsia"/>
        </w:rPr>
        <w:t xml:space="preserve">, </w:t>
      </w:r>
      <w:r w:rsidRPr="004748FA">
        <w:t>et al</w:t>
      </w:r>
      <w:r>
        <w:t xml:space="preserve">. </w:t>
      </w:r>
      <w:r w:rsidRPr="00CB466F">
        <w:rPr>
          <w:rFonts w:hint="eastAsia"/>
        </w:rPr>
        <w:t>Modeling trajectories with recurrent neural networks</w:t>
      </w:r>
      <w:r w:rsidRPr="00396087">
        <w:t>[C]//</w:t>
      </w:r>
      <w:r w:rsidRPr="00113268">
        <w:rPr>
          <w:rFonts w:hint="eastAsia"/>
        </w:rPr>
        <w:t xml:space="preserve"> </w:t>
      </w:r>
      <w:r>
        <w:t xml:space="preserve">The 26th </w:t>
      </w:r>
      <w:r w:rsidRPr="00113268">
        <w:rPr>
          <w:rFonts w:hint="eastAsia"/>
        </w:rPr>
        <w:t>International Joint Conference on Artificial Intelligence</w:t>
      </w:r>
      <w:r>
        <w:t>.</w:t>
      </w:r>
      <w:r w:rsidRPr="00F20BFF">
        <w:t xml:space="preserve"> </w:t>
      </w:r>
      <w:r>
        <w:t>Menlo Park: AAAI Press,</w:t>
      </w:r>
      <w:r w:rsidRPr="003E669A">
        <w:t xml:space="preserve"> </w:t>
      </w:r>
      <w:r>
        <w:t>2017: 3083-3090</w:t>
      </w:r>
      <w:r w:rsidRPr="007E55D1">
        <w:t>.</w:t>
      </w:r>
    </w:p>
    <w:p w14:paraId="46D94B87" w14:textId="77777777" w:rsidR="00C40D23" w:rsidRPr="00774ADF" w:rsidRDefault="00C40D23" w:rsidP="00C40D23">
      <w:pPr>
        <w:pStyle w:val="ae"/>
        <w:numPr>
          <w:ilvl w:val="0"/>
          <w:numId w:val="2"/>
        </w:numPr>
        <w:ind w:firstLineChars="0"/>
      </w:pPr>
      <w:r w:rsidRPr="00CD5809">
        <w:t>K</w:t>
      </w:r>
      <w:r>
        <w:t>ARATZOLOU A</w:t>
      </w:r>
      <w:r w:rsidRPr="00CD5809">
        <w:t>,</w:t>
      </w:r>
      <w:r>
        <w:t xml:space="preserve"> </w:t>
      </w:r>
      <w:r w:rsidRPr="00CD5809">
        <w:t>J</w:t>
      </w:r>
      <w:r>
        <w:t xml:space="preserve">ABLONSKI A, </w:t>
      </w:r>
      <w:r w:rsidRPr="00CD5809">
        <w:t>B</w:t>
      </w:r>
      <w:r>
        <w:t xml:space="preserve">EIGL M. </w:t>
      </w:r>
      <w:r w:rsidRPr="00CD5809">
        <w:t>A Seq2Seq learning approach for modeling semantic trajectories and predicting the next location</w:t>
      </w:r>
      <w:r w:rsidRPr="004748FA">
        <w:t>[C]//</w:t>
      </w:r>
      <w:r>
        <w:t xml:space="preserve"> The 26</w:t>
      </w:r>
      <w:r w:rsidRPr="00B20577">
        <w:t>t</w:t>
      </w:r>
      <w:r>
        <w:t xml:space="preserve">h ACM SIGSPATIAL International Conference on Advances in Geographic Information </w:t>
      </w:r>
      <w:r w:rsidRPr="00B20577">
        <w:t>Systems</w:t>
      </w:r>
      <w:r>
        <w:t>.</w:t>
      </w:r>
      <w:r w:rsidRPr="00090E8D">
        <w:t xml:space="preserve"> </w:t>
      </w:r>
      <w:r>
        <w:t>New York: ACM Press,</w:t>
      </w:r>
      <w:r w:rsidRPr="003E669A">
        <w:t xml:space="preserve"> </w:t>
      </w:r>
      <w:r>
        <w:t>2018: 528-531.</w:t>
      </w:r>
    </w:p>
    <w:p w14:paraId="19335263" w14:textId="77777777" w:rsidR="00C40D23" w:rsidRDefault="00C40D23" w:rsidP="00C40D23">
      <w:pPr>
        <w:pStyle w:val="ae"/>
        <w:numPr>
          <w:ilvl w:val="0"/>
          <w:numId w:val="2"/>
        </w:numPr>
      </w:pPr>
      <w:r w:rsidRPr="00113268">
        <w:rPr>
          <w:rFonts w:hint="eastAsia"/>
        </w:rPr>
        <w:t>A</w:t>
      </w:r>
      <w:r>
        <w:t>LAHI A</w:t>
      </w:r>
      <w:r>
        <w:rPr>
          <w:rFonts w:hint="eastAsia"/>
        </w:rPr>
        <w:t xml:space="preserve">, </w:t>
      </w:r>
      <w:r w:rsidRPr="00113268">
        <w:rPr>
          <w:rFonts w:hint="eastAsia"/>
        </w:rPr>
        <w:t>G</w:t>
      </w:r>
      <w:r>
        <w:t>OEL K</w:t>
      </w:r>
      <w:r>
        <w:rPr>
          <w:rFonts w:hint="eastAsia"/>
        </w:rPr>
        <w:t xml:space="preserve">, </w:t>
      </w:r>
      <w:r w:rsidRPr="00113268">
        <w:rPr>
          <w:rFonts w:hint="eastAsia"/>
        </w:rPr>
        <w:t>R</w:t>
      </w:r>
      <w:r>
        <w:t>AMANATHAN V</w:t>
      </w:r>
      <w:r w:rsidRPr="00113268">
        <w:rPr>
          <w:rFonts w:hint="eastAsia"/>
        </w:rPr>
        <w:t xml:space="preserve">, </w:t>
      </w:r>
      <w:r w:rsidRPr="004748FA">
        <w:t>et al</w:t>
      </w:r>
      <w:r>
        <w:t xml:space="preserve">. </w:t>
      </w:r>
      <w:r w:rsidRPr="00CB466F">
        <w:rPr>
          <w:rFonts w:hint="eastAsia"/>
          <w:bCs/>
        </w:rPr>
        <w:t xml:space="preserve">Social </w:t>
      </w:r>
      <w:r w:rsidRPr="00CB466F">
        <w:rPr>
          <w:bCs/>
        </w:rPr>
        <w:t>LSTM</w:t>
      </w:r>
      <w:r w:rsidRPr="00CB466F">
        <w:rPr>
          <w:rFonts w:hint="eastAsia"/>
          <w:bCs/>
        </w:rPr>
        <w:t>:</w:t>
      </w:r>
      <w:r w:rsidRPr="00113268">
        <w:rPr>
          <w:rFonts w:hint="eastAsia"/>
        </w:rPr>
        <w:t xml:space="preserve"> Human trajectory prediction in crowded spaces</w:t>
      </w:r>
      <w:r w:rsidRPr="00396087">
        <w:t>[C]//</w:t>
      </w:r>
      <w:r>
        <w:t xml:space="preserve"> 2016 IEEE Conference on</w:t>
      </w:r>
      <w:r w:rsidRPr="00113268">
        <w:rPr>
          <w:rFonts w:hint="eastAsia"/>
        </w:rPr>
        <w:t xml:space="preserve"> Computer Vision and Pattern Recognition</w:t>
      </w:r>
      <w:r>
        <w:t>.</w:t>
      </w:r>
      <w:r w:rsidRPr="00F20BFF">
        <w:t xml:space="preserve"> </w:t>
      </w:r>
      <w:r w:rsidRPr="00452865">
        <w:t>Piscataway: IEEE Press</w:t>
      </w:r>
      <w:r>
        <w:t>,</w:t>
      </w:r>
      <w:r w:rsidRPr="003E669A">
        <w:t xml:space="preserve"> </w:t>
      </w:r>
      <w:r>
        <w:t>2016: 961-971</w:t>
      </w:r>
      <w:r w:rsidRPr="007E55D1">
        <w:t>.</w:t>
      </w:r>
    </w:p>
    <w:p w14:paraId="60EC595C" w14:textId="77777777" w:rsidR="00C40D23" w:rsidRDefault="00C40D23" w:rsidP="00C40D23">
      <w:pPr>
        <w:pStyle w:val="ae"/>
        <w:numPr>
          <w:ilvl w:val="0"/>
          <w:numId w:val="2"/>
        </w:numPr>
        <w:ind w:firstLineChars="0"/>
      </w:pPr>
      <w:r w:rsidRPr="00EC4D5E">
        <w:lastRenderedPageBreak/>
        <w:t>K</w:t>
      </w:r>
      <w:r>
        <w:t xml:space="preserve">ITANI K M, </w:t>
      </w:r>
      <w:r w:rsidRPr="00EC4D5E">
        <w:t>Z</w:t>
      </w:r>
      <w:r>
        <w:t xml:space="preserve">IEBART B D, </w:t>
      </w:r>
      <w:r w:rsidRPr="00EC4D5E">
        <w:t>B</w:t>
      </w:r>
      <w:r>
        <w:t>AGNELL J A</w:t>
      </w:r>
      <w:r w:rsidRPr="00EC4D5E">
        <w:t xml:space="preserve">, </w:t>
      </w:r>
      <w:r w:rsidRPr="004748FA">
        <w:t>et al</w:t>
      </w:r>
      <w:r w:rsidRPr="00EC4D5E">
        <w:t>. Activity forecasting</w:t>
      </w:r>
      <w:r w:rsidRPr="004748FA">
        <w:t>[C]//</w:t>
      </w:r>
      <w:r>
        <w:t xml:space="preserve"> The 12th European Conference on Computer Vision.</w:t>
      </w:r>
      <w:r w:rsidRPr="00F20BFF">
        <w:t xml:space="preserve"> </w:t>
      </w:r>
      <w:r w:rsidRPr="000242D0">
        <w:t>Berlin: Springer</w:t>
      </w:r>
      <w:r>
        <w:t xml:space="preserve"> Press</w:t>
      </w:r>
      <w:r w:rsidRPr="000242D0">
        <w:t>,</w:t>
      </w:r>
      <w:r w:rsidRPr="003E669A">
        <w:t xml:space="preserve"> </w:t>
      </w:r>
      <w:r>
        <w:t>2012: 201-214.</w:t>
      </w:r>
    </w:p>
    <w:p w14:paraId="662CFD81" w14:textId="77777777" w:rsidR="00C40D23" w:rsidRDefault="00C40D23" w:rsidP="00C40D23">
      <w:pPr>
        <w:pStyle w:val="ae"/>
        <w:numPr>
          <w:ilvl w:val="0"/>
          <w:numId w:val="2"/>
        </w:numPr>
      </w:pPr>
      <w:r w:rsidRPr="00C2563C">
        <w:t>KITANI K, ZIEBART B</w:t>
      </w:r>
      <w:r>
        <w:t xml:space="preserve"> D</w:t>
      </w:r>
      <w:r w:rsidRPr="00C2563C">
        <w:t>, BAGNELL J</w:t>
      </w:r>
      <w:r>
        <w:t xml:space="preserve"> A, et al. Activity forecasting</w:t>
      </w:r>
      <w:r w:rsidRPr="00C2563C">
        <w:t>[C]//</w:t>
      </w:r>
      <w:r>
        <w:t xml:space="preserve"> The 12th European C</w:t>
      </w:r>
      <w:r w:rsidRPr="00C2563C">
        <w:t>onference on Computer Vision</w:t>
      </w:r>
      <w:r>
        <w:t>.</w:t>
      </w:r>
      <w:r w:rsidRPr="00C018FB">
        <w:t xml:space="preserve"> </w:t>
      </w:r>
      <w:r w:rsidRPr="000242D0">
        <w:t>Berlin: Springer</w:t>
      </w:r>
      <w:r>
        <w:t xml:space="preserve"> Press</w:t>
      </w:r>
      <w:r w:rsidRPr="000242D0">
        <w:t>,</w:t>
      </w:r>
      <w:r w:rsidRPr="003E669A">
        <w:t xml:space="preserve"> </w:t>
      </w:r>
      <w:r>
        <w:t>2012: 201-214</w:t>
      </w:r>
      <w:r w:rsidRPr="007E55D1">
        <w:t>.</w:t>
      </w:r>
    </w:p>
    <w:p w14:paraId="67062AF5" w14:textId="77777777" w:rsidR="00C40D23" w:rsidRDefault="00C40D23" w:rsidP="00C40D23">
      <w:pPr>
        <w:pStyle w:val="ae"/>
        <w:numPr>
          <w:ilvl w:val="0"/>
          <w:numId w:val="2"/>
        </w:numPr>
        <w:ind w:firstLineChars="0"/>
      </w:pPr>
      <w:r>
        <w:t xml:space="preserve">XUE H, </w:t>
      </w:r>
      <w:r w:rsidRPr="00EC4D5E">
        <w:t>H</w:t>
      </w:r>
      <w:r>
        <w:t xml:space="preserve">UYNH D Q, </w:t>
      </w:r>
      <w:r w:rsidRPr="00EC4D5E">
        <w:t>R</w:t>
      </w:r>
      <w:r>
        <w:t>EYNOLDS M. SS-LSTM: A hierarchical LSTM model for pedestrian trajectory p</w:t>
      </w:r>
      <w:r w:rsidRPr="00EC4D5E">
        <w:t>rediction</w:t>
      </w:r>
      <w:r w:rsidRPr="00396087">
        <w:t>[C]//</w:t>
      </w:r>
      <w:r>
        <w:t xml:space="preserve"> 2018 IEEE Workshop on Applications of Computer V</w:t>
      </w:r>
      <w:r w:rsidRPr="00CB466F">
        <w:t>ision</w:t>
      </w:r>
      <w:r>
        <w:t>.</w:t>
      </w:r>
      <w:r w:rsidRPr="00F20BFF">
        <w:t xml:space="preserve"> </w:t>
      </w:r>
      <w:r w:rsidRPr="00452865">
        <w:t>Piscataway: IEEE Press</w:t>
      </w:r>
      <w:r>
        <w:t>,</w:t>
      </w:r>
      <w:r w:rsidRPr="003E669A">
        <w:t xml:space="preserve"> </w:t>
      </w:r>
      <w:r>
        <w:t>2018: 1186-1194</w:t>
      </w:r>
      <w:r w:rsidRPr="007E55D1">
        <w:t>.</w:t>
      </w:r>
    </w:p>
    <w:p w14:paraId="72AAE4D3" w14:textId="77777777" w:rsidR="00C40D23" w:rsidRDefault="00C40D23" w:rsidP="00C40D23">
      <w:pPr>
        <w:pStyle w:val="ae"/>
        <w:numPr>
          <w:ilvl w:val="0"/>
          <w:numId w:val="2"/>
        </w:numPr>
      </w:pPr>
      <w:r w:rsidRPr="00CD6A4F">
        <w:t>G</w:t>
      </w:r>
      <w:r>
        <w:t xml:space="preserve">OODFELLOW I, </w:t>
      </w:r>
      <w:r w:rsidRPr="00CD6A4F">
        <w:t>P</w:t>
      </w:r>
      <w:r>
        <w:t xml:space="preserve">OUGETABADIE J, </w:t>
      </w:r>
      <w:r w:rsidRPr="00CD6A4F">
        <w:t>M</w:t>
      </w:r>
      <w:r>
        <w:t>IRZA M</w:t>
      </w:r>
      <w:r w:rsidRPr="00CD6A4F">
        <w:t xml:space="preserve">, </w:t>
      </w:r>
      <w:r w:rsidRPr="004748FA">
        <w:t>et al</w:t>
      </w:r>
      <w:r w:rsidRPr="00CD6A4F">
        <w:t xml:space="preserve">. </w:t>
      </w:r>
      <w:r w:rsidRPr="00340F34">
        <w:t>Generative adversarial nets</w:t>
      </w:r>
      <w:r w:rsidRPr="00396087">
        <w:t>[C]//</w:t>
      </w:r>
      <w:r>
        <w:t xml:space="preserve"> Conference and Workshop on Neural Information Processing S</w:t>
      </w:r>
      <w:r w:rsidRPr="00CD6A4F">
        <w:t>ystems</w:t>
      </w:r>
      <w:r>
        <w:t>.</w:t>
      </w:r>
      <w:r w:rsidRPr="00F20BFF">
        <w:t xml:space="preserve"> </w:t>
      </w:r>
      <w:r>
        <w:t>New York</w:t>
      </w:r>
      <w:r w:rsidRPr="000242D0">
        <w:t xml:space="preserve">: </w:t>
      </w:r>
      <w:r>
        <w:t>Curran Associates Press,</w:t>
      </w:r>
      <w:r w:rsidRPr="003E669A">
        <w:t xml:space="preserve"> </w:t>
      </w:r>
      <w:r>
        <w:t>2014: 2672-2680</w:t>
      </w:r>
      <w:r w:rsidRPr="007E55D1">
        <w:t>.</w:t>
      </w:r>
    </w:p>
    <w:p w14:paraId="21195B1B" w14:textId="77777777" w:rsidR="00C40D23" w:rsidRDefault="00C40D23" w:rsidP="00C40D23">
      <w:pPr>
        <w:pStyle w:val="ae"/>
        <w:numPr>
          <w:ilvl w:val="0"/>
          <w:numId w:val="2"/>
        </w:numPr>
      </w:pPr>
      <w:r>
        <w:t xml:space="preserve">KIPF T, WELLING M. </w:t>
      </w:r>
      <w:r w:rsidRPr="00600547">
        <w:t>Variational graph auto-encoders</w:t>
      </w:r>
      <w:r>
        <w:t>[J</w:t>
      </w:r>
      <w:r w:rsidRPr="004748FA">
        <w:t>]</w:t>
      </w:r>
      <w:r>
        <w:rPr>
          <w:shd w:val="clear" w:color="auto" w:fill="FFFFFF"/>
        </w:rPr>
        <w:t xml:space="preserve">. </w:t>
      </w:r>
      <w:r w:rsidRPr="003E669A">
        <w:t>arXiv preprint</w:t>
      </w:r>
      <w:r>
        <w:t>, 2016.</w:t>
      </w:r>
    </w:p>
    <w:p w14:paraId="64C8D660" w14:textId="77777777" w:rsidR="00C40D23" w:rsidRDefault="00C40D23" w:rsidP="00C40D23">
      <w:pPr>
        <w:pStyle w:val="ae"/>
        <w:numPr>
          <w:ilvl w:val="0"/>
          <w:numId w:val="2"/>
        </w:numPr>
      </w:pPr>
      <w:r w:rsidRPr="00113268">
        <w:rPr>
          <w:rFonts w:hint="eastAsia"/>
        </w:rPr>
        <w:t>G</w:t>
      </w:r>
      <w:r>
        <w:t>UPTA A</w:t>
      </w:r>
      <w:r>
        <w:rPr>
          <w:rFonts w:hint="eastAsia"/>
        </w:rPr>
        <w:t xml:space="preserve">, </w:t>
      </w:r>
      <w:r w:rsidRPr="00113268">
        <w:rPr>
          <w:rFonts w:hint="eastAsia"/>
        </w:rPr>
        <w:t>J</w:t>
      </w:r>
      <w:r>
        <w:t>OHNSON J</w:t>
      </w:r>
      <w:r>
        <w:rPr>
          <w:rFonts w:hint="eastAsia"/>
        </w:rPr>
        <w:t>, L</w:t>
      </w:r>
      <w:r>
        <w:t>I F</w:t>
      </w:r>
      <w:r w:rsidRPr="00113268">
        <w:rPr>
          <w:rFonts w:hint="eastAsia"/>
        </w:rPr>
        <w:t xml:space="preserve">, </w:t>
      </w:r>
      <w:r w:rsidRPr="004748FA">
        <w:t>et al</w:t>
      </w:r>
      <w:r>
        <w:t xml:space="preserve">. </w:t>
      </w:r>
      <w:r w:rsidRPr="00340F34">
        <w:rPr>
          <w:rFonts w:hint="eastAsia"/>
        </w:rPr>
        <w:t>Social GAN: Socially acceptable trajectories with generative adversarial networks</w:t>
      </w:r>
      <w:r w:rsidRPr="00396087">
        <w:t>[C]//</w:t>
      </w:r>
      <w:r>
        <w:t xml:space="preserve"> 2018 IEEE Conference on</w:t>
      </w:r>
      <w:r w:rsidRPr="00113268">
        <w:rPr>
          <w:rFonts w:hint="eastAsia"/>
        </w:rPr>
        <w:t xml:space="preserve"> Computer Vision and Pattern Recognition</w:t>
      </w:r>
      <w:r>
        <w:t>.</w:t>
      </w:r>
      <w:r w:rsidRPr="00F20BFF">
        <w:t xml:space="preserve"> </w:t>
      </w:r>
      <w:r w:rsidRPr="00452865">
        <w:t>Piscataway: IEEE Press</w:t>
      </w:r>
      <w:r>
        <w:t>,</w:t>
      </w:r>
      <w:r w:rsidRPr="003E669A">
        <w:t xml:space="preserve"> </w:t>
      </w:r>
      <w:r>
        <w:t>2018: 2255-2264</w:t>
      </w:r>
      <w:r w:rsidRPr="007E55D1">
        <w:t>.</w:t>
      </w:r>
    </w:p>
    <w:p w14:paraId="07D50A3A" w14:textId="77777777" w:rsidR="00C40D23" w:rsidRDefault="00C40D23" w:rsidP="00C40D23">
      <w:pPr>
        <w:pStyle w:val="ae"/>
        <w:numPr>
          <w:ilvl w:val="0"/>
          <w:numId w:val="2"/>
        </w:numPr>
      </w:pPr>
      <w:r w:rsidRPr="00113268">
        <w:rPr>
          <w:rFonts w:hint="eastAsia"/>
        </w:rPr>
        <w:t>A</w:t>
      </w:r>
      <w:r>
        <w:t>MIRIAN J</w:t>
      </w:r>
      <w:r>
        <w:rPr>
          <w:rFonts w:hint="eastAsia"/>
        </w:rPr>
        <w:t xml:space="preserve">, </w:t>
      </w:r>
      <w:r w:rsidRPr="00113268">
        <w:rPr>
          <w:rFonts w:hint="eastAsia"/>
        </w:rPr>
        <w:t>H</w:t>
      </w:r>
      <w:r>
        <w:t>AYET J,</w:t>
      </w:r>
      <w:r>
        <w:rPr>
          <w:rFonts w:hint="eastAsia"/>
        </w:rPr>
        <w:t xml:space="preserve"> </w:t>
      </w:r>
      <w:r w:rsidRPr="00113268">
        <w:rPr>
          <w:rFonts w:hint="eastAsia"/>
        </w:rPr>
        <w:t>P</w:t>
      </w:r>
      <w:r>
        <w:t>ETTRE J.</w:t>
      </w:r>
      <w:r w:rsidRPr="00113268">
        <w:rPr>
          <w:rFonts w:hint="eastAsia"/>
        </w:rPr>
        <w:t xml:space="preserve"> </w:t>
      </w:r>
      <w:r w:rsidRPr="00314A64">
        <w:rPr>
          <w:rFonts w:hint="eastAsia"/>
        </w:rPr>
        <w:t>Social Ways: Learning multi-modal distributions of pedestrian trajectories with GANs</w:t>
      </w:r>
      <w:r>
        <w:t>[J</w:t>
      </w:r>
      <w:r w:rsidRPr="004748FA">
        <w:t>]</w:t>
      </w:r>
      <w:r>
        <w:rPr>
          <w:shd w:val="clear" w:color="auto" w:fill="FFFFFF"/>
        </w:rPr>
        <w:t xml:space="preserve">. </w:t>
      </w:r>
      <w:r w:rsidRPr="003E669A">
        <w:t>arXiv preprint</w:t>
      </w:r>
      <w:r>
        <w:t>, 2019.</w:t>
      </w:r>
    </w:p>
    <w:p w14:paraId="12F61563" w14:textId="77777777" w:rsidR="00C40D23" w:rsidRDefault="00C40D23" w:rsidP="00C40D23">
      <w:pPr>
        <w:pStyle w:val="ae"/>
        <w:numPr>
          <w:ilvl w:val="0"/>
          <w:numId w:val="2"/>
        </w:numPr>
      </w:pPr>
      <w:r w:rsidRPr="00113268">
        <w:rPr>
          <w:rFonts w:hint="eastAsia"/>
        </w:rPr>
        <w:t>V</w:t>
      </w:r>
      <w:r>
        <w:t>ARSHNEYA D</w:t>
      </w:r>
      <w:r>
        <w:rPr>
          <w:rFonts w:hint="eastAsia"/>
        </w:rPr>
        <w:t>,</w:t>
      </w:r>
      <w:r w:rsidRPr="00113268">
        <w:rPr>
          <w:rFonts w:hint="eastAsia"/>
        </w:rPr>
        <w:t xml:space="preserve"> S</w:t>
      </w:r>
      <w:r>
        <w:t>RINIVASARAGHAVAN G.</w:t>
      </w:r>
      <w:r w:rsidRPr="00113268">
        <w:rPr>
          <w:rFonts w:hint="eastAsia"/>
        </w:rPr>
        <w:t xml:space="preserve"> </w:t>
      </w:r>
      <w:r w:rsidRPr="00340F34">
        <w:rPr>
          <w:rFonts w:hint="eastAsia"/>
        </w:rPr>
        <w:t>Human trajectory prediction using spatially aware deep attention models</w:t>
      </w:r>
      <w:r>
        <w:t>[J</w:t>
      </w:r>
      <w:r w:rsidRPr="004748FA">
        <w:t>]</w:t>
      </w:r>
      <w:r>
        <w:rPr>
          <w:shd w:val="clear" w:color="auto" w:fill="FFFFFF"/>
        </w:rPr>
        <w:t xml:space="preserve">. </w:t>
      </w:r>
      <w:r w:rsidRPr="003E669A">
        <w:t>arXiv preprint</w:t>
      </w:r>
      <w:r>
        <w:t>, 2017.</w:t>
      </w:r>
    </w:p>
    <w:p w14:paraId="059F20EE" w14:textId="77777777" w:rsidR="00C40D23" w:rsidRDefault="00C40D23" w:rsidP="00C40D23">
      <w:pPr>
        <w:pStyle w:val="ae"/>
        <w:numPr>
          <w:ilvl w:val="0"/>
          <w:numId w:val="2"/>
        </w:numPr>
      </w:pPr>
      <w:r w:rsidRPr="00113268">
        <w:rPr>
          <w:rFonts w:hint="eastAsia"/>
        </w:rPr>
        <w:t>S</w:t>
      </w:r>
      <w:r>
        <w:t>ADEGHIAN A</w:t>
      </w:r>
      <w:r>
        <w:rPr>
          <w:rFonts w:hint="eastAsia"/>
        </w:rPr>
        <w:t xml:space="preserve">, </w:t>
      </w:r>
      <w:r w:rsidRPr="00113268">
        <w:rPr>
          <w:rFonts w:hint="eastAsia"/>
        </w:rPr>
        <w:t>K</w:t>
      </w:r>
      <w:r>
        <w:t>OSARAJU V</w:t>
      </w:r>
      <w:r>
        <w:rPr>
          <w:rFonts w:hint="eastAsia"/>
        </w:rPr>
        <w:t xml:space="preserve">, </w:t>
      </w:r>
      <w:r w:rsidRPr="00113268">
        <w:rPr>
          <w:rFonts w:hint="eastAsia"/>
        </w:rPr>
        <w:t>S</w:t>
      </w:r>
      <w:r>
        <w:t>ADEGHIAN A,</w:t>
      </w:r>
      <w:r w:rsidRPr="003B664E">
        <w:t xml:space="preserve"> </w:t>
      </w:r>
      <w:r w:rsidRPr="004748FA">
        <w:t>et al</w:t>
      </w:r>
      <w:r>
        <w:t xml:space="preserve">. </w:t>
      </w:r>
      <w:r w:rsidRPr="00314A64">
        <w:rPr>
          <w:rFonts w:hint="eastAsia"/>
        </w:rPr>
        <w:t>SoPhie:</w:t>
      </w:r>
      <w:r w:rsidRPr="0086538D">
        <w:rPr>
          <w:rFonts w:hint="eastAsia"/>
        </w:rPr>
        <w:t xml:space="preserve"> An attentive GAN for predicting paths compliant to social and physical constraints</w:t>
      </w:r>
      <w:r w:rsidRPr="00396087">
        <w:t>[C]//</w:t>
      </w:r>
      <w:r>
        <w:t xml:space="preserve"> 2019 IEEE Conference on</w:t>
      </w:r>
      <w:r w:rsidRPr="00113268">
        <w:rPr>
          <w:rFonts w:hint="eastAsia"/>
        </w:rPr>
        <w:t xml:space="preserve"> Computer Vision and Pattern Recognition</w:t>
      </w:r>
      <w:r>
        <w:t>.</w:t>
      </w:r>
      <w:r w:rsidRPr="00901293">
        <w:t xml:space="preserve"> </w:t>
      </w:r>
      <w:r w:rsidRPr="00452865">
        <w:t>Piscataway: IEEE Press</w:t>
      </w:r>
      <w:r>
        <w:t>,</w:t>
      </w:r>
      <w:r w:rsidRPr="003E669A">
        <w:t xml:space="preserve"> </w:t>
      </w:r>
      <w:r>
        <w:t>2019: 1349-1358</w:t>
      </w:r>
      <w:r w:rsidRPr="007E55D1">
        <w:t>.</w:t>
      </w:r>
    </w:p>
    <w:p w14:paraId="44BEF326" w14:textId="77777777" w:rsidR="00C40D23" w:rsidRDefault="00C40D23" w:rsidP="00C40D23">
      <w:pPr>
        <w:pStyle w:val="ae"/>
        <w:numPr>
          <w:ilvl w:val="0"/>
          <w:numId w:val="2"/>
        </w:numPr>
        <w:ind w:firstLineChars="0"/>
      </w:pPr>
      <w:r w:rsidRPr="00CD6A4F">
        <w:t>K</w:t>
      </w:r>
      <w:r>
        <w:t xml:space="preserve">OSARAJU V, </w:t>
      </w:r>
      <w:r w:rsidRPr="00CD6A4F">
        <w:t>S</w:t>
      </w:r>
      <w:r>
        <w:t>ADEGHIAN A, MARTINMARTIN R</w:t>
      </w:r>
      <w:r w:rsidRPr="00CD6A4F">
        <w:t xml:space="preserve">, </w:t>
      </w:r>
      <w:r w:rsidRPr="004748FA">
        <w:t>et al</w:t>
      </w:r>
      <w:r w:rsidRPr="00CD6A4F">
        <w:t>. </w:t>
      </w:r>
      <w:r w:rsidRPr="00600547">
        <w:t>Social-BiGAT:</w:t>
      </w:r>
      <w:r w:rsidRPr="00CD6A4F">
        <w:t xml:space="preserve"> Multimoda</w:t>
      </w:r>
      <w:r>
        <w:t>l trajectory forecasting using bicycle-GAN</w:t>
      </w:r>
      <w:r w:rsidRPr="00CD6A4F">
        <w:t xml:space="preserve"> and graph attention networks</w:t>
      </w:r>
      <w:r w:rsidRPr="00396087">
        <w:t>[C]//</w:t>
      </w:r>
      <w:r>
        <w:t xml:space="preserve"> Conference and Workshop on N</w:t>
      </w:r>
      <w:r w:rsidRPr="00600547">
        <w:t xml:space="preserve">eural </w:t>
      </w:r>
      <w:r>
        <w:t>Information Processing S</w:t>
      </w:r>
      <w:r w:rsidRPr="00600547">
        <w:t>ystems</w:t>
      </w:r>
      <w:r>
        <w:t>.</w:t>
      </w:r>
      <w:r w:rsidRPr="003E669A">
        <w:t xml:space="preserve"> </w:t>
      </w:r>
      <w:r>
        <w:t>New York</w:t>
      </w:r>
      <w:r w:rsidRPr="000242D0">
        <w:t xml:space="preserve">: </w:t>
      </w:r>
      <w:r>
        <w:t>Curran Associates Press</w:t>
      </w:r>
      <w:r w:rsidRPr="000242D0">
        <w:t>,</w:t>
      </w:r>
      <w:r>
        <w:t xml:space="preserve"> 2019: 137-146</w:t>
      </w:r>
      <w:r w:rsidRPr="007E55D1">
        <w:t>.</w:t>
      </w:r>
    </w:p>
    <w:p w14:paraId="6C82C47B" w14:textId="77777777" w:rsidR="00C40D23" w:rsidRDefault="00C40D23" w:rsidP="00C40D23">
      <w:pPr>
        <w:pStyle w:val="ae"/>
        <w:numPr>
          <w:ilvl w:val="0"/>
          <w:numId w:val="2"/>
        </w:numPr>
      </w:pPr>
      <w:r w:rsidRPr="00350E88">
        <w:t>C</w:t>
      </w:r>
      <w:r>
        <w:t>HENG H, Yang W L M Y</w:t>
      </w:r>
      <w:r w:rsidRPr="00350E88">
        <w:t>, S</w:t>
      </w:r>
      <w:r>
        <w:t>ESTER M, et al. Context conditional variational a</w:t>
      </w:r>
      <w:r w:rsidRPr="00350E88">
        <w:t>uto</w:t>
      </w:r>
      <w:r>
        <w:t>encoder for predicting multi-path trajectories in mixed t</w:t>
      </w:r>
      <w:r w:rsidRPr="00350E88">
        <w:t>raffic[J].</w:t>
      </w:r>
      <w:r>
        <w:rPr>
          <w:shd w:val="clear" w:color="auto" w:fill="FFFFFF"/>
        </w:rPr>
        <w:t xml:space="preserve"> </w:t>
      </w:r>
      <w:r w:rsidRPr="003E669A">
        <w:t>arXiv preprint</w:t>
      </w:r>
      <w:r>
        <w:t>, 2020.</w:t>
      </w:r>
    </w:p>
    <w:p w14:paraId="6FB88E0E" w14:textId="77777777" w:rsidR="00C40D23" w:rsidRDefault="00C40D23" w:rsidP="00C40D23">
      <w:pPr>
        <w:pStyle w:val="ae"/>
        <w:numPr>
          <w:ilvl w:val="0"/>
          <w:numId w:val="2"/>
        </w:numPr>
      </w:pPr>
      <w:r w:rsidRPr="00C2563C">
        <w:t>Y</w:t>
      </w:r>
      <w:r>
        <w:t>ANG</w:t>
      </w:r>
      <w:r w:rsidRPr="00C2563C">
        <w:t xml:space="preserve"> B, Y</w:t>
      </w:r>
      <w:r>
        <w:t>AN</w:t>
      </w:r>
      <w:r w:rsidRPr="00C2563C">
        <w:t xml:space="preserve"> G, W</w:t>
      </w:r>
      <w:r>
        <w:t>ANG</w:t>
      </w:r>
      <w:r w:rsidRPr="00C2563C">
        <w:t xml:space="preserve"> P, et al. </w:t>
      </w:r>
      <w:r w:rsidRPr="007B1572">
        <w:t>TPPO:</w:t>
      </w:r>
      <w:r>
        <w:t xml:space="preserve"> A novel trajectory predictor with pseudo o</w:t>
      </w:r>
      <w:r w:rsidRPr="00C2563C">
        <w:t>racle</w:t>
      </w:r>
      <w:r>
        <w:t>[J</w:t>
      </w:r>
      <w:r w:rsidRPr="004748FA">
        <w:t>]</w:t>
      </w:r>
      <w:r>
        <w:rPr>
          <w:shd w:val="clear" w:color="auto" w:fill="FFFFFF"/>
        </w:rPr>
        <w:t xml:space="preserve">. </w:t>
      </w:r>
      <w:r w:rsidRPr="003E669A">
        <w:t>arXiv preprint</w:t>
      </w:r>
      <w:r>
        <w:t>, 2020.</w:t>
      </w:r>
    </w:p>
    <w:p w14:paraId="162E942B" w14:textId="77777777" w:rsidR="00C40D23" w:rsidRDefault="00C40D23" w:rsidP="00C40D23">
      <w:pPr>
        <w:pStyle w:val="ae"/>
        <w:numPr>
          <w:ilvl w:val="0"/>
          <w:numId w:val="2"/>
        </w:numPr>
      </w:pPr>
      <w:r w:rsidRPr="00113268">
        <w:rPr>
          <w:rFonts w:hint="eastAsia"/>
        </w:rPr>
        <w:t>L</w:t>
      </w:r>
      <w:r>
        <w:t>IANG J</w:t>
      </w:r>
      <w:r>
        <w:rPr>
          <w:rFonts w:hint="eastAsia"/>
        </w:rPr>
        <w:t xml:space="preserve">, </w:t>
      </w:r>
      <w:r w:rsidRPr="00113268">
        <w:rPr>
          <w:rFonts w:hint="eastAsia"/>
        </w:rPr>
        <w:t>J</w:t>
      </w:r>
      <w:r>
        <w:t>IANG L</w:t>
      </w:r>
      <w:r>
        <w:rPr>
          <w:rFonts w:hint="eastAsia"/>
        </w:rPr>
        <w:t xml:space="preserve">, </w:t>
      </w:r>
      <w:r w:rsidRPr="00113268">
        <w:rPr>
          <w:rFonts w:hint="eastAsia"/>
        </w:rPr>
        <w:t>N</w:t>
      </w:r>
      <w:r>
        <w:t>IEBLES J C</w:t>
      </w:r>
      <w:r w:rsidRPr="00113268">
        <w:rPr>
          <w:rFonts w:hint="eastAsia"/>
        </w:rPr>
        <w:t xml:space="preserve">, </w:t>
      </w:r>
      <w:r w:rsidRPr="004748FA">
        <w:t>et al</w:t>
      </w:r>
      <w:r>
        <w:t xml:space="preserve">. </w:t>
      </w:r>
      <w:r w:rsidRPr="00600547">
        <w:rPr>
          <w:rFonts w:hint="eastAsia"/>
        </w:rPr>
        <w:t xml:space="preserve">Peeking </w:t>
      </w:r>
      <w:r w:rsidRPr="00600547">
        <w:t>I</w:t>
      </w:r>
      <w:r w:rsidRPr="00600547">
        <w:rPr>
          <w:rFonts w:hint="eastAsia"/>
        </w:rPr>
        <w:t xml:space="preserve">nto the </w:t>
      </w:r>
      <w:r w:rsidRPr="00600547">
        <w:t>F</w:t>
      </w:r>
      <w:r w:rsidRPr="00600547">
        <w:rPr>
          <w:rFonts w:hint="eastAsia"/>
        </w:rPr>
        <w:t xml:space="preserve">uture: Predicting future person </w:t>
      </w:r>
      <w:r w:rsidRPr="00600547">
        <w:rPr>
          <w:rFonts w:hint="eastAsia"/>
        </w:rPr>
        <w:lastRenderedPageBreak/>
        <w:t>activities and locations in videos</w:t>
      </w:r>
      <w:r w:rsidRPr="00396087">
        <w:t>[C]//</w:t>
      </w:r>
      <w:r>
        <w:t xml:space="preserve"> 2019 IEEE Conference on</w:t>
      </w:r>
      <w:r w:rsidRPr="00113268">
        <w:rPr>
          <w:rFonts w:hint="eastAsia"/>
        </w:rPr>
        <w:t xml:space="preserve"> Computer Vision and Pattern Recognition</w:t>
      </w:r>
      <w:r>
        <w:t xml:space="preserve">. </w:t>
      </w:r>
      <w:r w:rsidRPr="00452865">
        <w:t>Piscataway: IEEE Press</w:t>
      </w:r>
      <w:r>
        <w:t>,</w:t>
      </w:r>
      <w:r w:rsidRPr="003E669A">
        <w:t xml:space="preserve"> </w:t>
      </w:r>
      <w:r>
        <w:t>2019: 5725-5734</w:t>
      </w:r>
      <w:r w:rsidRPr="007E55D1">
        <w:t>.</w:t>
      </w:r>
    </w:p>
    <w:p w14:paraId="13F6EA73" w14:textId="77777777" w:rsidR="00C40D23" w:rsidRDefault="00C40D23" w:rsidP="00C40D23">
      <w:pPr>
        <w:pStyle w:val="ae"/>
        <w:numPr>
          <w:ilvl w:val="0"/>
          <w:numId w:val="2"/>
        </w:numPr>
      </w:pPr>
      <w:r w:rsidRPr="00C17DED">
        <w:t>S</w:t>
      </w:r>
      <w:r>
        <w:t>UN J</w:t>
      </w:r>
      <w:r w:rsidRPr="00C17DED">
        <w:t>, J</w:t>
      </w:r>
      <w:r>
        <w:t>IANG Q, LU C. Recursive social behavior graph for trajectory p</w:t>
      </w:r>
      <w:r w:rsidRPr="00D71E05">
        <w:t>rediction</w:t>
      </w:r>
      <w:r>
        <w:t>[J</w:t>
      </w:r>
      <w:r w:rsidRPr="004748FA">
        <w:t>]</w:t>
      </w:r>
      <w:r>
        <w:rPr>
          <w:shd w:val="clear" w:color="auto" w:fill="FFFFFF"/>
        </w:rPr>
        <w:t xml:space="preserve">. </w:t>
      </w:r>
      <w:r w:rsidRPr="003E669A">
        <w:t>arXiv preprint</w:t>
      </w:r>
      <w:r>
        <w:t>, 2004.</w:t>
      </w:r>
    </w:p>
    <w:p w14:paraId="028CF36E" w14:textId="77777777" w:rsidR="00C40D23" w:rsidRDefault="00C40D23" w:rsidP="00C40D23">
      <w:pPr>
        <w:pStyle w:val="ae"/>
        <w:numPr>
          <w:ilvl w:val="0"/>
          <w:numId w:val="2"/>
        </w:numPr>
        <w:ind w:firstLineChars="0"/>
      </w:pPr>
      <w:r>
        <w:t xml:space="preserve">LI G, </w:t>
      </w:r>
      <w:r w:rsidRPr="00CD6A4F">
        <w:t>M</w:t>
      </w:r>
      <w:r>
        <w:t>ULLER M</w:t>
      </w:r>
      <w:r w:rsidRPr="00CD6A4F">
        <w:t>,</w:t>
      </w:r>
      <w:r>
        <w:t xml:space="preserve"> </w:t>
      </w:r>
      <w:r w:rsidRPr="00CD6A4F">
        <w:t>T</w:t>
      </w:r>
      <w:r>
        <w:t>HABET A</w:t>
      </w:r>
      <w:r w:rsidRPr="00CD6A4F">
        <w:t xml:space="preserve">, </w:t>
      </w:r>
      <w:r w:rsidRPr="004748FA">
        <w:t>et al</w:t>
      </w:r>
      <w:r w:rsidRPr="00CD6A4F">
        <w:t>. </w:t>
      </w:r>
      <w:r w:rsidRPr="009F0345">
        <w:t>DeepGCNs:</w:t>
      </w:r>
      <w:r>
        <w:t xml:space="preserve"> Can GCNs go as deep as CNN</w:t>
      </w:r>
      <w:r w:rsidRPr="00CD6A4F">
        <w:t>s?</w:t>
      </w:r>
      <w:r w:rsidRPr="00C2563C">
        <w:t>[C]//</w:t>
      </w:r>
      <w:r w:rsidRPr="009F0345">
        <w:t xml:space="preserve"> </w:t>
      </w:r>
      <w:r>
        <w:t xml:space="preserve">      2019 IEEE International Conference on Computer V</w:t>
      </w:r>
      <w:r w:rsidRPr="009F0345">
        <w:t>ision</w:t>
      </w:r>
      <w:r>
        <w:t xml:space="preserve">. </w:t>
      </w:r>
      <w:r w:rsidRPr="00452865">
        <w:t>Piscataway: IEEE Press,</w:t>
      </w:r>
      <w:r w:rsidRPr="003E669A">
        <w:t xml:space="preserve"> </w:t>
      </w:r>
      <w:r>
        <w:t>2019: 9267-9276</w:t>
      </w:r>
      <w:r w:rsidRPr="007E55D1">
        <w:t>.</w:t>
      </w:r>
    </w:p>
    <w:p w14:paraId="74637888" w14:textId="77777777" w:rsidR="00C40D23" w:rsidRDefault="00C40D23" w:rsidP="00C40D23">
      <w:pPr>
        <w:pStyle w:val="ae"/>
        <w:numPr>
          <w:ilvl w:val="0"/>
          <w:numId w:val="2"/>
        </w:numPr>
      </w:pPr>
      <w:r w:rsidRPr="00C17DED">
        <w:t>K</w:t>
      </w:r>
      <w:r>
        <w:t>IPF T N,</w:t>
      </w:r>
      <w:r w:rsidRPr="00C17DED">
        <w:t xml:space="preserve"> W</w:t>
      </w:r>
      <w:r>
        <w:t>ELLING M</w:t>
      </w:r>
      <w:r w:rsidRPr="00C17DED">
        <w:t>. Semi-supervised classiﬁcation with graph convolutional networks</w:t>
      </w:r>
      <w:r>
        <w:t>[J</w:t>
      </w:r>
      <w:r w:rsidRPr="004748FA">
        <w:t>]</w:t>
      </w:r>
      <w:r>
        <w:rPr>
          <w:shd w:val="clear" w:color="auto" w:fill="FFFFFF"/>
        </w:rPr>
        <w:t xml:space="preserve">. </w:t>
      </w:r>
      <w:r w:rsidRPr="003E669A">
        <w:t>arXiv preprint</w:t>
      </w:r>
      <w:r>
        <w:t>, 2016.</w:t>
      </w:r>
    </w:p>
    <w:p w14:paraId="2713F4BE" w14:textId="77777777" w:rsidR="00C40D23" w:rsidRPr="00F443C7" w:rsidRDefault="00C40D23" w:rsidP="00C40D23">
      <w:pPr>
        <w:pStyle w:val="ae"/>
        <w:numPr>
          <w:ilvl w:val="0"/>
          <w:numId w:val="2"/>
        </w:numPr>
      </w:pPr>
      <w:r w:rsidRPr="00F443C7">
        <w:t>VERT J, TSUDA K, SCHOLKOPF B, et al. Kernel methods in computational biology [M]. Cambridge: MIT Press, 2004:</w:t>
      </w:r>
      <w:r>
        <w:t xml:space="preserve"> </w:t>
      </w:r>
      <w:r w:rsidRPr="00F443C7">
        <w:t>35–70.</w:t>
      </w:r>
    </w:p>
    <w:p w14:paraId="43A0E6D4" w14:textId="77777777" w:rsidR="00C40D23" w:rsidRDefault="00C40D23" w:rsidP="00C40D23">
      <w:pPr>
        <w:pStyle w:val="ae"/>
        <w:numPr>
          <w:ilvl w:val="0"/>
          <w:numId w:val="2"/>
        </w:numPr>
      </w:pPr>
      <w:r w:rsidRPr="0086538D">
        <w:t>S</w:t>
      </w:r>
      <w:r>
        <w:t xml:space="preserve">CHLICHTKRULL M S, </w:t>
      </w:r>
      <w:r w:rsidRPr="0086538D">
        <w:t>K</w:t>
      </w:r>
      <w:r>
        <w:t>IPF T</w:t>
      </w:r>
      <w:r w:rsidRPr="0086538D">
        <w:t>,</w:t>
      </w:r>
      <w:r>
        <w:t xml:space="preserve"> BLOEM P,</w:t>
      </w:r>
      <w:r w:rsidRPr="0086538D">
        <w:t xml:space="preserve"> </w:t>
      </w:r>
      <w:r w:rsidRPr="004748FA">
        <w:t>et al</w:t>
      </w:r>
      <w:r>
        <w:t xml:space="preserve">. </w:t>
      </w:r>
      <w:r w:rsidRPr="0086538D">
        <w:t>Modeling relational data with graph convolutional networks</w:t>
      </w:r>
      <w:r w:rsidRPr="00C2563C">
        <w:t>[C]//</w:t>
      </w:r>
      <w:r>
        <w:t xml:space="preserve"> </w:t>
      </w:r>
      <w:r w:rsidRPr="0086538D">
        <w:t>European Semantic Web Conference</w:t>
      </w:r>
      <w:r>
        <w:t xml:space="preserve">. </w:t>
      </w:r>
      <w:r w:rsidRPr="000242D0">
        <w:t>Berlin: Springer</w:t>
      </w:r>
      <w:r>
        <w:t xml:space="preserve"> Press, 2018: 593-607</w:t>
      </w:r>
      <w:r w:rsidRPr="007E55D1">
        <w:t>.</w:t>
      </w:r>
    </w:p>
    <w:p w14:paraId="0EC429A3" w14:textId="77777777" w:rsidR="00C40D23" w:rsidRDefault="00C40D23" w:rsidP="00C40D23">
      <w:pPr>
        <w:pStyle w:val="ae"/>
        <w:numPr>
          <w:ilvl w:val="0"/>
          <w:numId w:val="2"/>
        </w:numPr>
      </w:pPr>
      <w:r>
        <w:t xml:space="preserve">BERG R V D, </w:t>
      </w:r>
      <w:r w:rsidRPr="002E3D7D">
        <w:t>K</w:t>
      </w:r>
      <w:r>
        <w:t>IPF T,</w:t>
      </w:r>
      <w:r w:rsidRPr="002E3D7D">
        <w:t xml:space="preserve"> W</w:t>
      </w:r>
      <w:r>
        <w:t>ELLING M</w:t>
      </w:r>
      <w:r w:rsidRPr="00D71E05">
        <w:t>. Graph convolutional matrix</w:t>
      </w:r>
      <w:r w:rsidRPr="002E3D7D">
        <w:t xml:space="preserve"> completion</w:t>
      </w:r>
      <w:r>
        <w:t>[J</w:t>
      </w:r>
      <w:r w:rsidRPr="004748FA">
        <w:t>]</w:t>
      </w:r>
      <w:r>
        <w:rPr>
          <w:shd w:val="clear" w:color="auto" w:fill="FFFFFF"/>
        </w:rPr>
        <w:t xml:space="preserve">. </w:t>
      </w:r>
      <w:r w:rsidRPr="003E669A">
        <w:t>arXiv preprint</w:t>
      </w:r>
      <w:r>
        <w:t>, 2017.</w:t>
      </w:r>
    </w:p>
    <w:p w14:paraId="167E04CB" w14:textId="77777777" w:rsidR="00C40D23" w:rsidRDefault="00C40D23" w:rsidP="00C40D23">
      <w:pPr>
        <w:pStyle w:val="ae"/>
        <w:numPr>
          <w:ilvl w:val="0"/>
          <w:numId w:val="2"/>
        </w:numPr>
      </w:pPr>
      <w:r w:rsidRPr="002E3D7D">
        <w:t>S</w:t>
      </w:r>
      <w:r>
        <w:t>CHLICHTKRULL M</w:t>
      </w:r>
      <w:r w:rsidRPr="002E3D7D">
        <w:t>, K</w:t>
      </w:r>
      <w:r>
        <w:t>IPF T N</w:t>
      </w:r>
      <w:r w:rsidRPr="002E3D7D">
        <w:t>, B</w:t>
      </w:r>
      <w:r>
        <w:t>LOEM P</w:t>
      </w:r>
      <w:r w:rsidRPr="002E3D7D">
        <w:t xml:space="preserve">, </w:t>
      </w:r>
      <w:r w:rsidRPr="004748FA">
        <w:t>et al</w:t>
      </w:r>
      <w:r w:rsidRPr="002E3D7D">
        <w:t>. </w:t>
      </w:r>
      <w:r w:rsidRPr="007B1572">
        <w:t>Modeling relational dat</w:t>
      </w:r>
      <w:r w:rsidRPr="002E3D7D">
        <w:t>a with graph convolutional networks</w:t>
      </w:r>
      <w:r w:rsidRPr="00C2563C">
        <w:t>[C]//</w:t>
      </w:r>
      <w:r>
        <w:t xml:space="preserve"> </w:t>
      </w:r>
      <w:r w:rsidRPr="002E3D7D">
        <w:t>European Semantic Web Conference</w:t>
      </w:r>
      <w:r>
        <w:t>.</w:t>
      </w:r>
      <w:r w:rsidRPr="00CC14A2">
        <w:t xml:space="preserve"> </w:t>
      </w:r>
      <w:r w:rsidRPr="000242D0">
        <w:t>Berlin: Springer</w:t>
      </w:r>
      <w:r>
        <w:t xml:space="preserve"> Press</w:t>
      </w:r>
      <w:r w:rsidRPr="000242D0">
        <w:t>,</w:t>
      </w:r>
      <w:r w:rsidRPr="003E669A">
        <w:t xml:space="preserve"> </w:t>
      </w:r>
      <w:r>
        <w:t>2018: 593-607</w:t>
      </w:r>
      <w:r w:rsidRPr="007E55D1">
        <w:t>.</w:t>
      </w:r>
    </w:p>
    <w:p w14:paraId="7B8AAA85" w14:textId="77777777" w:rsidR="00C40D23" w:rsidRDefault="00C40D23" w:rsidP="00C40D23">
      <w:pPr>
        <w:pStyle w:val="ae"/>
        <w:numPr>
          <w:ilvl w:val="0"/>
          <w:numId w:val="2"/>
        </w:numPr>
      </w:pPr>
      <w:r w:rsidRPr="0086538D">
        <w:t> Z</w:t>
      </w:r>
      <w:r>
        <w:t xml:space="preserve">HANG L, </w:t>
      </w:r>
      <w:r w:rsidRPr="0086538D">
        <w:t>S</w:t>
      </w:r>
      <w:r>
        <w:t xml:space="preserve">HE Q, </w:t>
      </w:r>
      <w:r w:rsidRPr="0086538D">
        <w:t>G</w:t>
      </w:r>
      <w:r>
        <w:t>UO P</w:t>
      </w:r>
      <w:r w:rsidRPr="0086538D">
        <w:t>. Stochastic trajectory prediction with social graph network</w:t>
      </w:r>
      <w:r>
        <w:t>[J</w:t>
      </w:r>
      <w:r w:rsidRPr="004748FA">
        <w:t>]</w:t>
      </w:r>
      <w:r>
        <w:rPr>
          <w:shd w:val="clear" w:color="auto" w:fill="FFFFFF"/>
        </w:rPr>
        <w:t xml:space="preserve">. </w:t>
      </w:r>
      <w:r w:rsidRPr="003E669A">
        <w:t>arXiv preprint</w:t>
      </w:r>
      <w:r>
        <w:t>, 2019.</w:t>
      </w:r>
    </w:p>
    <w:p w14:paraId="11BCBB29" w14:textId="77777777" w:rsidR="00C40D23" w:rsidRPr="00DE446D" w:rsidRDefault="00C40D23" w:rsidP="00C40D23">
      <w:pPr>
        <w:pStyle w:val="ae"/>
        <w:numPr>
          <w:ilvl w:val="0"/>
          <w:numId w:val="2"/>
        </w:numPr>
        <w:ind w:firstLineChars="0"/>
      </w:pPr>
      <w:r w:rsidRPr="00DE446D">
        <w:t>YAN S, XIONG Y, LIN D, et al. Spatial temporal graph convolutional networks for skeleton-based action recognition[C]// National Conference on Artificial Intelligence. Menlo Park: AAAI Press, 2018: 7444-7452.</w:t>
      </w:r>
    </w:p>
    <w:p w14:paraId="1064DDB4" w14:textId="77777777" w:rsidR="00C40D23" w:rsidRDefault="00C40D23" w:rsidP="00C40D23">
      <w:pPr>
        <w:pStyle w:val="ae"/>
        <w:numPr>
          <w:ilvl w:val="0"/>
          <w:numId w:val="2"/>
        </w:numPr>
      </w:pPr>
      <w:r>
        <w:t xml:space="preserve">HADDAD S, WU M, WEI H, et al. </w:t>
      </w:r>
      <w:r w:rsidRPr="007B1572">
        <w:t>Situatio</w:t>
      </w:r>
      <w:r>
        <w:t>n-aware pedestrian trajectory p</w:t>
      </w:r>
      <w:r w:rsidRPr="00C2563C">
        <w:t>redictio</w:t>
      </w:r>
      <w:r>
        <w:t>n with spatio-temporal attention m</w:t>
      </w:r>
      <w:r w:rsidRPr="00C2563C">
        <w:t>odel</w:t>
      </w:r>
      <w:r>
        <w:t>[J</w:t>
      </w:r>
      <w:r w:rsidRPr="004748FA">
        <w:t>]</w:t>
      </w:r>
      <w:r>
        <w:rPr>
          <w:shd w:val="clear" w:color="auto" w:fill="FFFFFF"/>
        </w:rPr>
        <w:t xml:space="preserve">. </w:t>
      </w:r>
      <w:r w:rsidRPr="003E669A">
        <w:t>arXiv preprint</w:t>
      </w:r>
      <w:r>
        <w:t>, 2019.</w:t>
      </w:r>
    </w:p>
    <w:p w14:paraId="0899F2A6" w14:textId="77777777" w:rsidR="00C40D23" w:rsidRDefault="00C40D23" w:rsidP="00C40D23">
      <w:pPr>
        <w:pStyle w:val="ae"/>
        <w:numPr>
          <w:ilvl w:val="0"/>
          <w:numId w:val="2"/>
        </w:numPr>
      </w:pPr>
      <w:r w:rsidRPr="0064047B">
        <w:t>M</w:t>
      </w:r>
      <w:r>
        <w:t>OHAMED A</w:t>
      </w:r>
      <w:r w:rsidRPr="0064047B">
        <w:t>, Q</w:t>
      </w:r>
      <w:r>
        <w:t>IAN K</w:t>
      </w:r>
      <w:r w:rsidRPr="0064047B">
        <w:t>, E</w:t>
      </w:r>
      <w:r>
        <w:t>LHOSEINY M</w:t>
      </w:r>
      <w:r w:rsidRPr="0064047B">
        <w:t xml:space="preserve">, </w:t>
      </w:r>
      <w:r w:rsidRPr="004748FA">
        <w:t>et al</w:t>
      </w:r>
      <w:r>
        <w:t xml:space="preserve">. </w:t>
      </w:r>
      <w:r w:rsidRPr="007B1572">
        <w:t>Social-STGCNN:</w:t>
      </w:r>
      <w:r>
        <w:t xml:space="preserve"> A social spatio-t</w:t>
      </w:r>
      <w:r w:rsidRPr="0064047B">
        <w:t xml:space="preserve">emporal </w:t>
      </w:r>
      <w:r>
        <w:t>graph convolutional neural network for human trajectory p</w:t>
      </w:r>
      <w:r w:rsidRPr="0064047B">
        <w:t>rediction</w:t>
      </w:r>
      <w:r>
        <w:t>[J</w:t>
      </w:r>
      <w:r w:rsidRPr="004748FA">
        <w:t>]</w:t>
      </w:r>
      <w:r>
        <w:rPr>
          <w:shd w:val="clear" w:color="auto" w:fill="FFFFFF"/>
        </w:rPr>
        <w:t xml:space="preserve">. </w:t>
      </w:r>
      <w:r w:rsidRPr="003E669A">
        <w:t>arXiv preprint</w:t>
      </w:r>
      <w:r>
        <w:t>, 2020.</w:t>
      </w:r>
    </w:p>
    <w:p w14:paraId="14FE7CE2" w14:textId="77777777" w:rsidR="00C40D23" w:rsidRDefault="00C40D23" w:rsidP="00C40D23">
      <w:pPr>
        <w:pStyle w:val="ae"/>
        <w:numPr>
          <w:ilvl w:val="0"/>
          <w:numId w:val="2"/>
        </w:numPr>
      </w:pPr>
      <w:r>
        <w:t xml:space="preserve">PELLEGRINI S, ESS A, </w:t>
      </w:r>
      <w:r w:rsidRPr="000242D0">
        <w:t>GOOL</w:t>
      </w:r>
      <w:r>
        <w:t xml:space="preserve"> V </w:t>
      </w:r>
      <w:r w:rsidRPr="000242D0">
        <w:t xml:space="preserve">L. </w:t>
      </w:r>
      <w:r w:rsidRPr="00BC4AC7">
        <w:t>Improving dat</w:t>
      </w:r>
      <w:r w:rsidRPr="000242D0">
        <w:t>a association by joint modeling of pedestrian trajectories and groupings[C]//</w:t>
      </w:r>
      <w:r>
        <w:t xml:space="preserve"> The 11th </w:t>
      </w:r>
      <w:r w:rsidRPr="000242D0">
        <w:t xml:space="preserve">European Conference on Computer </w:t>
      </w:r>
      <w:r w:rsidRPr="000242D0">
        <w:lastRenderedPageBreak/>
        <w:t>Vision</w:t>
      </w:r>
      <w:r>
        <w:t>.</w:t>
      </w:r>
      <w:r w:rsidRPr="003E669A">
        <w:t xml:space="preserve"> </w:t>
      </w:r>
      <w:r w:rsidRPr="000242D0">
        <w:t>Berlin: Springer</w:t>
      </w:r>
      <w:r>
        <w:t xml:space="preserve"> Press</w:t>
      </w:r>
      <w:r w:rsidRPr="000242D0">
        <w:t>,</w:t>
      </w:r>
      <w:r>
        <w:t xml:space="preserve"> 2010: 452-465</w:t>
      </w:r>
      <w:r w:rsidRPr="007E55D1">
        <w:t>.</w:t>
      </w:r>
    </w:p>
    <w:p w14:paraId="0209B4E2" w14:textId="77777777" w:rsidR="00C40D23" w:rsidRDefault="00C40D23" w:rsidP="00C40D23">
      <w:pPr>
        <w:pStyle w:val="ae"/>
        <w:numPr>
          <w:ilvl w:val="0"/>
          <w:numId w:val="2"/>
        </w:numPr>
      </w:pPr>
      <w:r w:rsidRPr="000242D0">
        <w:t xml:space="preserve">LERNER A, CHRYSANTHOU Y, LISCHINSKI D. </w:t>
      </w:r>
      <w:r w:rsidRPr="00BC4AC7">
        <w:t>Crowds by example</w:t>
      </w:r>
      <w:r w:rsidRPr="000242D0">
        <w:t>[J].</w:t>
      </w:r>
      <w:r>
        <w:t xml:space="preserve"> Computer Graphics Forum, </w:t>
      </w:r>
      <w:r w:rsidRPr="000242D0">
        <w:t>2007, 26(3): 655-664.</w:t>
      </w:r>
    </w:p>
    <w:p w14:paraId="496D0038" w14:textId="77777777" w:rsidR="00C40D23" w:rsidRDefault="00C40D23" w:rsidP="00C40D23">
      <w:pPr>
        <w:pStyle w:val="ae"/>
        <w:numPr>
          <w:ilvl w:val="0"/>
          <w:numId w:val="2"/>
        </w:numPr>
      </w:pPr>
      <w:r w:rsidRPr="0024098A">
        <w:t>ROBICQUET A, SADEGHIAN A, ALAHI A, et al, </w:t>
      </w:r>
      <w:r w:rsidRPr="0024098A">
        <w:rPr>
          <w:iCs/>
        </w:rPr>
        <w:t>Learning Social Etiquette: Human trajectory prediction in crowded scenes</w:t>
      </w:r>
      <w:r w:rsidRPr="0024098A">
        <w:t>[C]// The 14th European Conference on Computer Vision. Berlin: Springer Press, 2016: 549-565.</w:t>
      </w:r>
    </w:p>
    <w:p w14:paraId="75AE2E13" w14:textId="77777777" w:rsidR="00C40D23" w:rsidRPr="0024098A" w:rsidRDefault="00C40D23" w:rsidP="00C40D23">
      <w:pPr>
        <w:pStyle w:val="ae"/>
        <w:numPr>
          <w:ilvl w:val="0"/>
          <w:numId w:val="2"/>
        </w:numPr>
      </w:pPr>
      <w:r w:rsidRPr="0024098A">
        <w:rPr>
          <w:rFonts w:hint="eastAsia"/>
        </w:rPr>
        <w:t>V</w:t>
      </w:r>
      <w:r w:rsidRPr="0024098A">
        <w:t>EMULA A</w:t>
      </w:r>
      <w:r w:rsidRPr="0024098A">
        <w:rPr>
          <w:rFonts w:hint="eastAsia"/>
        </w:rPr>
        <w:t>, M</w:t>
      </w:r>
      <w:r w:rsidRPr="0024098A">
        <w:t>UELLING K,</w:t>
      </w:r>
      <w:r w:rsidRPr="0024098A">
        <w:rPr>
          <w:rFonts w:hint="eastAsia"/>
        </w:rPr>
        <w:t xml:space="preserve"> O</w:t>
      </w:r>
      <w:r w:rsidRPr="0024098A">
        <w:t xml:space="preserve">H J. </w:t>
      </w:r>
      <w:r w:rsidRPr="0024098A">
        <w:rPr>
          <w:rFonts w:hint="eastAsia"/>
        </w:rPr>
        <w:t>Social</w:t>
      </w:r>
      <w:r w:rsidRPr="0024098A">
        <w:t xml:space="preserve"> a</w:t>
      </w:r>
      <w:r w:rsidRPr="0024098A">
        <w:rPr>
          <w:rFonts w:hint="eastAsia"/>
        </w:rPr>
        <w:t>ttention: Modeling attention in human crowds</w:t>
      </w:r>
      <w:r w:rsidRPr="0024098A">
        <w:t xml:space="preserve">[C]// 2018 IEEE </w:t>
      </w:r>
      <w:r w:rsidRPr="0024098A">
        <w:rPr>
          <w:rFonts w:hint="eastAsia"/>
        </w:rPr>
        <w:t>International Conference on Robotics and Automation</w:t>
      </w:r>
      <w:r w:rsidRPr="0024098A">
        <w:t>. Piscataway: IEEE Press, 2018: 4601-4607.</w:t>
      </w:r>
    </w:p>
    <w:p w14:paraId="51261959" w14:textId="0F51DB91" w:rsidR="00C40D23" w:rsidRDefault="00C40D23" w:rsidP="00C40D23">
      <w:pPr>
        <w:pStyle w:val="ae"/>
        <w:numPr>
          <w:ilvl w:val="0"/>
          <w:numId w:val="2"/>
        </w:numPr>
        <w:rPr>
          <w:ins w:id="371" w:author="Admin" w:date="2021-01-27T16:47:00Z"/>
        </w:rPr>
      </w:pPr>
      <w:r w:rsidRPr="0024098A">
        <w:t>HUANG Y, Bi H, Li Z, et al. STGAT: Modeling spatial-temporal interactions for human trajectory prediction[C]// 2019 IEEE International Conference on Computer Vision. Piscataway: IEEE Press, 2019: 6272-6281.</w:t>
      </w:r>
    </w:p>
    <w:p w14:paraId="542F28EC" w14:textId="4F9DF34F" w:rsidR="00A65575" w:rsidRDefault="0066721C" w:rsidP="00A65575">
      <w:pPr>
        <w:pStyle w:val="ae"/>
        <w:numPr>
          <w:ilvl w:val="0"/>
          <w:numId w:val="2"/>
        </w:numPr>
        <w:ind w:firstLineChars="0"/>
        <w:rPr>
          <w:ins w:id="372" w:author="Admin" w:date="2021-01-27T16:51:00Z"/>
        </w:rPr>
      </w:pPr>
      <w:ins w:id="373" w:author="Admin" w:date="2021-01-27T16:49:00Z">
        <w:r>
          <w:t>MERCAT J, GILLES T, Z</w:t>
        </w:r>
      </w:ins>
      <w:ins w:id="374" w:author="Admin" w:date="2021-01-27T16:50:00Z">
        <w:r>
          <w:t>OGHBY NE</w:t>
        </w:r>
        <w:r w:rsidRPr="0024098A">
          <w:t>, et al.</w:t>
        </w:r>
        <w:r>
          <w:t xml:space="preserve"> </w:t>
        </w:r>
      </w:ins>
      <w:ins w:id="375" w:author="Admin" w:date="2021-01-27T16:48:00Z">
        <w:r w:rsidR="00A65575" w:rsidRPr="00A65575">
          <w:t>Multi-Modal Simultaneous Forecasting of Vehicle Position Sequences using Social Attention</w:t>
        </w:r>
      </w:ins>
      <w:ins w:id="376" w:author="Admin" w:date="2021-01-27T16:51:00Z">
        <w:r>
          <w:t>[J</w:t>
        </w:r>
        <w:r w:rsidRPr="004748FA">
          <w:t>]</w:t>
        </w:r>
        <w:r>
          <w:rPr>
            <w:shd w:val="clear" w:color="auto" w:fill="FFFFFF"/>
          </w:rPr>
          <w:t xml:space="preserve">. </w:t>
        </w:r>
        <w:r w:rsidRPr="003E669A">
          <w:t>arXiv preprint</w:t>
        </w:r>
        <w:r>
          <w:t>, 2019</w:t>
        </w:r>
        <w:r>
          <w:rPr>
            <w:rFonts w:hint="eastAsia"/>
          </w:rPr>
          <w:t>.</w:t>
        </w:r>
      </w:ins>
    </w:p>
    <w:p w14:paraId="798BEF38" w14:textId="79454C43" w:rsidR="0066721C" w:rsidRDefault="0066721C" w:rsidP="0066721C">
      <w:pPr>
        <w:pStyle w:val="ae"/>
        <w:numPr>
          <w:ilvl w:val="0"/>
          <w:numId w:val="2"/>
        </w:numPr>
        <w:ind w:firstLineChars="0"/>
        <w:rPr>
          <w:ins w:id="377" w:author="Admin" w:date="2021-01-27T16:57:00Z"/>
        </w:rPr>
      </w:pPr>
      <w:ins w:id="378" w:author="Admin" w:date="2021-01-27T16:55:00Z">
        <w:r>
          <w:t xml:space="preserve">KHANDELWAL S, </w:t>
        </w:r>
      </w:ins>
      <w:ins w:id="379" w:author="Admin" w:date="2021-01-27T16:56:00Z">
        <w:r>
          <w:t>QI W, SINGH J</w:t>
        </w:r>
        <w:r w:rsidRPr="0024098A">
          <w:t>, et al.</w:t>
        </w:r>
        <w:r>
          <w:t xml:space="preserve"> </w:t>
        </w:r>
      </w:ins>
      <w:ins w:id="380" w:author="Admin" w:date="2021-01-27T16:55:00Z">
        <w:r w:rsidRPr="0066721C">
          <w:t>What-If Motion P</w:t>
        </w:r>
        <w:r>
          <w:t xml:space="preserve">rediction for Autonomous </w:t>
        </w:r>
      </w:ins>
      <w:ins w:id="381" w:author="Admin" w:date="2021-01-27T16:57:00Z">
        <w:r>
          <w:t>D</w:t>
        </w:r>
        <w:r>
          <w:rPr>
            <w:rFonts w:hint="eastAsia"/>
          </w:rPr>
          <w:t>ri</w:t>
        </w:r>
        <w:r>
          <w:t>ving[J</w:t>
        </w:r>
        <w:r w:rsidRPr="004748FA">
          <w:t>]</w:t>
        </w:r>
        <w:r>
          <w:rPr>
            <w:shd w:val="clear" w:color="auto" w:fill="FFFFFF"/>
          </w:rPr>
          <w:t xml:space="preserve">. </w:t>
        </w:r>
        <w:r w:rsidRPr="003E669A">
          <w:t>arXiv preprint</w:t>
        </w:r>
        <w:r>
          <w:t>, 2020.</w:t>
        </w:r>
      </w:ins>
    </w:p>
    <w:p w14:paraId="5658C332" w14:textId="77777777" w:rsidR="008C5BD2" w:rsidRDefault="0066721C" w:rsidP="008C5BD2">
      <w:pPr>
        <w:pStyle w:val="ae"/>
        <w:numPr>
          <w:ilvl w:val="0"/>
          <w:numId w:val="2"/>
        </w:numPr>
        <w:ind w:firstLineChars="0"/>
        <w:rPr>
          <w:ins w:id="382" w:author="Admin" w:date="2021-01-27T17:04:00Z"/>
        </w:rPr>
      </w:pPr>
      <w:ins w:id="383" w:author="Admin" w:date="2021-01-27T17:00:00Z">
        <w:r>
          <w:t>LIANG M, YANG B, HU R</w:t>
        </w:r>
      </w:ins>
      <w:ins w:id="384" w:author="Admin" w:date="2021-01-27T17:01:00Z">
        <w:r w:rsidRPr="0024098A">
          <w:t>, et al.</w:t>
        </w:r>
        <w:r>
          <w:t xml:space="preserve"> </w:t>
        </w:r>
      </w:ins>
      <w:ins w:id="385" w:author="Admin" w:date="2021-01-27T17:00:00Z">
        <w:r w:rsidRPr="0066721C">
          <w:t>Learning Lane Graph Representations for Motion Forecasting</w:t>
        </w:r>
      </w:ins>
      <w:ins w:id="386" w:author="Admin" w:date="2021-01-27T17:04:00Z">
        <w:r w:rsidR="008C5BD2">
          <w:t>[J</w:t>
        </w:r>
        <w:r w:rsidR="008C5BD2" w:rsidRPr="004748FA">
          <w:t>]</w:t>
        </w:r>
        <w:r w:rsidR="008C5BD2">
          <w:rPr>
            <w:shd w:val="clear" w:color="auto" w:fill="FFFFFF"/>
          </w:rPr>
          <w:t xml:space="preserve">. </w:t>
        </w:r>
        <w:r w:rsidR="008C5BD2" w:rsidRPr="003E669A">
          <w:t>arXiv preprint</w:t>
        </w:r>
        <w:r w:rsidR="008C5BD2">
          <w:t>, 2020.</w:t>
        </w:r>
      </w:ins>
    </w:p>
    <w:p w14:paraId="7A4ED667" w14:textId="4B728865" w:rsidR="0066721C" w:rsidRDefault="008C5BD2" w:rsidP="008C5BD2">
      <w:pPr>
        <w:pStyle w:val="ae"/>
        <w:numPr>
          <w:ilvl w:val="0"/>
          <w:numId w:val="2"/>
        </w:numPr>
        <w:ind w:firstLineChars="0"/>
        <w:rPr>
          <w:ins w:id="387" w:author="Admin" w:date="2021-01-27T17:09:00Z"/>
        </w:rPr>
      </w:pPr>
      <w:ins w:id="388" w:author="Admin" w:date="2021-01-27T17:07:00Z">
        <w:r>
          <w:t>MARCHETTI F, BECATTINI F, SEIDENARI L</w:t>
        </w:r>
        <w:r w:rsidRPr="0024098A">
          <w:t>, et al.</w:t>
        </w:r>
      </w:ins>
      <w:ins w:id="389" w:author="Admin" w:date="2021-01-27T17:08:00Z">
        <w:r>
          <w:t xml:space="preserve"> </w:t>
        </w:r>
      </w:ins>
      <w:ins w:id="390" w:author="Admin" w:date="2021-01-27T17:07:00Z">
        <w:r w:rsidRPr="008C5BD2">
          <w:t>MANTRA:</w:t>
        </w:r>
      </w:ins>
      <w:ins w:id="391" w:author="Admin" w:date="2021-01-27T17:08:00Z">
        <w:r>
          <w:t xml:space="preserve"> </w:t>
        </w:r>
      </w:ins>
      <w:ins w:id="392" w:author="Admin" w:date="2021-01-27T17:07:00Z">
        <w:r w:rsidRPr="008C5BD2">
          <w:t>Memory Augmented Networks for Multiple Trajectory Prediction</w:t>
        </w:r>
      </w:ins>
      <w:ins w:id="393" w:author="Admin" w:date="2021-01-27T17:08:00Z">
        <w:r>
          <w:t>[J</w:t>
        </w:r>
        <w:r w:rsidRPr="004748FA">
          <w:t>]</w:t>
        </w:r>
        <w:r>
          <w:rPr>
            <w:shd w:val="clear" w:color="auto" w:fill="FFFFFF"/>
          </w:rPr>
          <w:t xml:space="preserve">. </w:t>
        </w:r>
        <w:r w:rsidRPr="003E669A">
          <w:t>arXiv preprint</w:t>
        </w:r>
        <w:r>
          <w:t>, 2020.</w:t>
        </w:r>
      </w:ins>
    </w:p>
    <w:p w14:paraId="79A5033A" w14:textId="21D2BC63" w:rsidR="008C5BD2" w:rsidRDefault="008C5BD2" w:rsidP="008C5BD2">
      <w:pPr>
        <w:pStyle w:val="ae"/>
        <w:numPr>
          <w:ilvl w:val="0"/>
          <w:numId w:val="2"/>
        </w:numPr>
        <w:ind w:firstLineChars="0"/>
        <w:rPr>
          <w:ins w:id="394" w:author="Admin" w:date="2021-01-27T17:12:00Z"/>
        </w:rPr>
      </w:pPr>
      <w:ins w:id="395" w:author="Admin" w:date="2021-01-27T17:09:00Z">
        <w:r>
          <w:t>PARK S, LEE G, SEO J</w:t>
        </w:r>
      </w:ins>
      <w:ins w:id="396" w:author="Admin" w:date="2021-01-27T17:10:00Z">
        <w:r w:rsidRPr="0024098A">
          <w:t>, et al.</w:t>
        </w:r>
      </w:ins>
      <w:ins w:id="397" w:author="Admin" w:date="2021-01-27T17:09:00Z">
        <w:r>
          <w:t xml:space="preserve"> </w:t>
        </w:r>
        <w:r w:rsidRPr="008C5BD2">
          <w:t>Diverse and Admissible Trajectory Forecasting Through Multimodal Context Understanding</w:t>
        </w:r>
      </w:ins>
      <w:ins w:id="398" w:author="Admin" w:date="2021-01-27T17:10:00Z">
        <w:r>
          <w:t>[J</w:t>
        </w:r>
        <w:r w:rsidRPr="004748FA">
          <w:t>]</w:t>
        </w:r>
        <w:r>
          <w:rPr>
            <w:shd w:val="clear" w:color="auto" w:fill="FFFFFF"/>
          </w:rPr>
          <w:t xml:space="preserve">. </w:t>
        </w:r>
        <w:r w:rsidRPr="003E669A">
          <w:t>arXiv preprint</w:t>
        </w:r>
        <w:r>
          <w:t>, 2020.</w:t>
        </w:r>
      </w:ins>
    </w:p>
    <w:p w14:paraId="733190A6" w14:textId="336BED57" w:rsidR="008C5BD2" w:rsidRDefault="008C5BD2" w:rsidP="008C5BD2">
      <w:pPr>
        <w:pStyle w:val="ae"/>
        <w:numPr>
          <w:ilvl w:val="0"/>
          <w:numId w:val="2"/>
        </w:numPr>
        <w:ind w:firstLineChars="0"/>
        <w:rPr>
          <w:ins w:id="399" w:author="Admin" w:date="2021-01-27T17:15:00Z"/>
        </w:rPr>
      </w:pPr>
      <w:ins w:id="400" w:author="Admin" w:date="2021-01-27T17:12:00Z">
        <w:r>
          <w:t xml:space="preserve">DEO N, TRIVEDI M. </w:t>
        </w:r>
      </w:ins>
      <w:ins w:id="401" w:author="Admin" w:date="2021-01-27T17:13:00Z">
        <w:r w:rsidRPr="008C5BD2">
          <w:t>Multi-Modal Trajectory Prediction of Surrounding Vehicles With maneuver based LSTMs</w:t>
        </w:r>
        <w:r>
          <w:t>[J</w:t>
        </w:r>
        <w:r w:rsidRPr="004748FA">
          <w:t>]</w:t>
        </w:r>
        <w:r>
          <w:rPr>
            <w:shd w:val="clear" w:color="auto" w:fill="FFFFFF"/>
          </w:rPr>
          <w:t xml:space="preserve">. </w:t>
        </w:r>
        <w:r w:rsidRPr="003E669A">
          <w:t>arXiv preprint</w:t>
        </w:r>
        <w:r>
          <w:t>, 2018.</w:t>
        </w:r>
      </w:ins>
    </w:p>
    <w:p w14:paraId="2DFE317E" w14:textId="0FC6A8EB" w:rsidR="008C5BD2" w:rsidRDefault="008C5BD2" w:rsidP="008C5BD2">
      <w:pPr>
        <w:pStyle w:val="ae"/>
        <w:numPr>
          <w:ilvl w:val="0"/>
          <w:numId w:val="2"/>
        </w:numPr>
        <w:ind w:firstLineChars="0"/>
        <w:rPr>
          <w:ins w:id="402" w:author="Admin" w:date="2021-01-27T17:17:00Z"/>
        </w:rPr>
      </w:pPr>
      <w:ins w:id="403" w:author="Admin" w:date="2021-01-27T17:17:00Z">
        <w:r>
          <w:t>LEE N, CHOI W, VERNAZA P</w:t>
        </w:r>
        <w:r w:rsidRPr="0024098A">
          <w:t>, et al.</w:t>
        </w:r>
        <w:r>
          <w:t xml:space="preserve"> </w:t>
        </w:r>
        <w:r w:rsidRPr="008C5BD2">
          <w:t>DESIRE:</w:t>
        </w:r>
        <w:r>
          <w:t xml:space="preserve"> </w:t>
        </w:r>
        <w:r w:rsidRPr="008C5BD2">
          <w:t>Distant Future Prediction in Dynamic Scenes with Interacting Agents</w:t>
        </w:r>
        <w:r>
          <w:t>[J</w:t>
        </w:r>
        <w:r w:rsidRPr="004748FA">
          <w:t>]</w:t>
        </w:r>
        <w:r>
          <w:rPr>
            <w:shd w:val="clear" w:color="auto" w:fill="FFFFFF"/>
          </w:rPr>
          <w:t xml:space="preserve">. </w:t>
        </w:r>
        <w:r w:rsidRPr="003E669A">
          <w:t>arXiv preprint</w:t>
        </w:r>
        <w:r>
          <w:t>, 2017.</w:t>
        </w:r>
      </w:ins>
    </w:p>
    <w:p w14:paraId="63B1523D" w14:textId="7E116193" w:rsidR="008C5BD2" w:rsidRDefault="008C5BD2" w:rsidP="008C5BD2">
      <w:pPr>
        <w:pStyle w:val="ae"/>
        <w:numPr>
          <w:ilvl w:val="0"/>
          <w:numId w:val="2"/>
        </w:numPr>
        <w:ind w:firstLineChars="0"/>
        <w:rPr>
          <w:ins w:id="404" w:author="Admin" w:date="2021-01-27T17:20:00Z"/>
        </w:rPr>
      </w:pPr>
      <w:ins w:id="405" w:author="Admin" w:date="2021-01-27T17:19:00Z">
        <w:r>
          <w:t>ZHAO T, XU Y, MON</w:t>
        </w:r>
      </w:ins>
      <w:ins w:id="406" w:author="Admin" w:date="2021-01-27T17:20:00Z">
        <w:r>
          <w:t>FORT M</w:t>
        </w:r>
        <w:r w:rsidRPr="0024098A">
          <w:t>, et al.</w:t>
        </w:r>
        <w:r>
          <w:t xml:space="preserve"> </w:t>
        </w:r>
      </w:ins>
      <w:ins w:id="407" w:author="Admin" w:date="2021-01-27T17:19:00Z">
        <w:r w:rsidRPr="008C5BD2">
          <w:t>Multi-Agent Tensor Fusion for Contextual Trajectory Prediction</w:t>
        </w:r>
      </w:ins>
      <w:ins w:id="408" w:author="Admin" w:date="2021-01-27T17:20:00Z">
        <w:r>
          <w:t>[J</w:t>
        </w:r>
        <w:r w:rsidRPr="004748FA">
          <w:t>]</w:t>
        </w:r>
        <w:r>
          <w:rPr>
            <w:shd w:val="clear" w:color="auto" w:fill="FFFFFF"/>
          </w:rPr>
          <w:t xml:space="preserve">. </w:t>
        </w:r>
        <w:r w:rsidRPr="003E669A">
          <w:t>arXiv preprint</w:t>
        </w:r>
        <w:r>
          <w:t>, 2019.</w:t>
        </w:r>
      </w:ins>
    </w:p>
    <w:p w14:paraId="39E7D197" w14:textId="467900B6" w:rsidR="008C5BD2" w:rsidRDefault="00004E25" w:rsidP="00004E25">
      <w:pPr>
        <w:pStyle w:val="ae"/>
        <w:numPr>
          <w:ilvl w:val="0"/>
          <w:numId w:val="2"/>
        </w:numPr>
        <w:ind w:firstLineChars="0"/>
        <w:rPr>
          <w:ins w:id="409" w:author="Admin" w:date="2021-01-27T17:29:00Z"/>
        </w:rPr>
      </w:pPr>
      <w:ins w:id="410" w:author="Admin" w:date="2021-01-27T17:26:00Z">
        <w:r>
          <w:t>HUANG X, MCGILL S, DECASTRO J</w:t>
        </w:r>
        <w:r w:rsidRPr="0024098A">
          <w:t>, et al.</w:t>
        </w:r>
        <w:r>
          <w:t xml:space="preserve"> </w:t>
        </w:r>
        <w:r w:rsidRPr="00004E25">
          <w:t>Diversity GAN:</w:t>
        </w:r>
        <w:r>
          <w:t xml:space="preserve"> </w:t>
        </w:r>
        <w:r w:rsidRPr="00004E25">
          <w:t>Diversity-Aware Vehicle Motion Prediction via Latent Semantic Sampling</w:t>
        </w:r>
      </w:ins>
      <w:ins w:id="411" w:author="Admin" w:date="2021-01-27T17:28:00Z">
        <w:r>
          <w:t>[J</w:t>
        </w:r>
        <w:r w:rsidRPr="004748FA">
          <w:t>]</w:t>
        </w:r>
        <w:r>
          <w:rPr>
            <w:shd w:val="clear" w:color="auto" w:fill="FFFFFF"/>
          </w:rPr>
          <w:t xml:space="preserve">. </w:t>
        </w:r>
        <w:r w:rsidRPr="003E669A">
          <w:t>arXiv preprint</w:t>
        </w:r>
        <w:r>
          <w:t>, 2020.</w:t>
        </w:r>
      </w:ins>
    </w:p>
    <w:p w14:paraId="182342E2" w14:textId="0C392773" w:rsidR="00004E25" w:rsidRDefault="00004E25" w:rsidP="00004E25">
      <w:pPr>
        <w:pStyle w:val="ae"/>
        <w:numPr>
          <w:ilvl w:val="0"/>
          <w:numId w:val="2"/>
        </w:numPr>
        <w:ind w:firstLineChars="0"/>
        <w:rPr>
          <w:ins w:id="412" w:author="Admin" w:date="2021-01-27T17:37:00Z"/>
        </w:rPr>
      </w:pPr>
      <w:ins w:id="413" w:author="Admin" w:date="2021-01-27T17:29:00Z">
        <w:r>
          <w:lastRenderedPageBreak/>
          <w:t>GAO J, SUN C, ZHAO H</w:t>
        </w:r>
        <w:r w:rsidRPr="0024098A">
          <w:t>, et al.</w:t>
        </w:r>
        <w:r>
          <w:t xml:space="preserve"> </w:t>
        </w:r>
        <w:r w:rsidRPr="00004E25">
          <w:t>VectorNet:</w:t>
        </w:r>
        <w:r>
          <w:t xml:space="preserve"> </w:t>
        </w:r>
        <w:r w:rsidRPr="00004E25">
          <w:t>Encoding HD Maps and Agent Dynamics from Vectorized Representation</w:t>
        </w:r>
      </w:ins>
      <w:ins w:id="414" w:author="Admin" w:date="2021-01-27T17:39:00Z">
        <w:r w:rsidR="009F1E9E">
          <w:t>[J</w:t>
        </w:r>
        <w:r w:rsidR="009F1E9E" w:rsidRPr="004748FA">
          <w:t>]</w:t>
        </w:r>
        <w:r w:rsidR="009F1E9E">
          <w:rPr>
            <w:shd w:val="clear" w:color="auto" w:fill="FFFFFF"/>
          </w:rPr>
          <w:t>.</w:t>
        </w:r>
      </w:ins>
      <w:ins w:id="415" w:author="Admin" w:date="2021-01-27T17:29:00Z">
        <w:r w:rsidRPr="003E669A">
          <w:t>arXiv preprint</w:t>
        </w:r>
        <w:r>
          <w:t>, 2020.</w:t>
        </w:r>
      </w:ins>
    </w:p>
    <w:p w14:paraId="1F7B00BF" w14:textId="6720D094" w:rsidR="009F1E9E" w:rsidRPr="00C40D23" w:rsidRDefault="009F1E9E" w:rsidP="009F1E9E">
      <w:pPr>
        <w:pStyle w:val="ae"/>
        <w:numPr>
          <w:ilvl w:val="0"/>
          <w:numId w:val="2"/>
        </w:numPr>
        <w:ind w:firstLineChars="0"/>
      </w:pPr>
      <w:ins w:id="416" w:author="Admin" w:date="2021-01-27T17:38:00Z">
        <w:r>
          <w:t>SRIKANTH S, ANSARI J, RAM R.K</w:t>
        </w:r>
        <w:r w:rsidRPr="0024098A">
          <w:t>, et al.</w:t>
        </w:r>
        <w:r>
          <w:t xml:space="preserve"> </w:t>
        </w:r>
      </w:ins>
      <w:ins w:id="417" w:author="Admin" w:date="2021-01-27T17:37:00Z">
        <w:r w:rsidRPr="009F1E9E">
          <w:t>INFER:</w:t>
        </w:r>
      </w:ins>
      <w:ins w:id="418" w:author="Admin" w:date="2021-01-27T17:38:00Z">
        <w:r>
          <w:t xml:space="preserve"> </w:t>
        </w:r>
      </w:ins>
      <w:ins w:id="419" w:author="Admin" w:date="2021-01-27T17:37:00Z">
        <w:r w:rsidRPr="009F1E9E">
          <w:t>INterme</w:t>
        </w:r>
        <w:r>
          <w:t>diate representations for Futur</w:t>
        </w:r>
      </w:ins>
      <w:ins w:id="420" w:author="Admin" w:date="2021-01-27T17:38:00Z">
        <w:r>
          <w:rPr>
            <w:rFonts w:hint="eastAsia"/>
          </w:rPr>
          <w:t>e</w:t>
        </w:r>
      </w:ins>
      <w:ins w:id="421" w:author="Admin" w:date="2021-01-27T17:37:00Z">
        <w:r>
          <w:t xml:space="preserve"> </w:t>
        </w:r>
      </w:ins>
      <w:ins w:id="422" w:author="Admin" w:date="2021-01-27T17:38:00Z">
        <w:r>
          <w:t>P</w:t>
        </w:r>
        <w:r>
          <w:rPr>
            <w:rFonts w:hint="eastAsia"/>
          </w:rPr>
          <w:t>r</w:t>
        </w:r>
      </w:ins>
      <w:ins w:id="423" w:author="Admin" w:date="2021-01-27T17:37:00Z">
        <w:r w:rsidRPr="009F1E9E">
          <w:t>ediction</w:t>
        </w:r>
      </w:ins>
      <w:ins w:id="424" w:author="Admin" w:date="2021-01-27T17:39:00Z">
        <w:r>
          <w:t>[J</w:t>
        </w:r>
        <w:r w:rsidRPr="004748FA">
          <w:t>]</w:t>
        </w:r>
        <w:r>
          <w:rPr>
            <w:shd w:val="clear" w:color="auto" w:fill="FFFFFF"/>
          </w:rPr>
          <w:t xml:space="preserve">. </w:t>
        </w:r>
        <w:r w:rsidRPr="003E669A">
          <w:t>arXiv preprint</w:t>
        </w:r>
        <w:r>
          <w:t>, 2019</w:t>
        </w:r>
        <w:r>
          <w:t>.</w:t>
        </w:r>
      </w:ins>
    </w:p>
    <w:sectPr w:rsidR="009F1E9E" w:rsidRPr="00C40D2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F57A4C" w14:textId="77777777" w:rsidR="00CE4B8B" w:rsidRDefault="00CE4B8B" w:rsidP="00653E32">
      <w:r>
        <w:separator/>
      </w:r>
    </w:p>
  </w:endnote>
  <w:endnote w:type="continuationSeparator" w:id="0">
    <w:p w14:paraId="3A845A93" w14:textId="77777777" w:rsidR="00CE4B8B" w:rsidRDefault="00CE4B8B" w:rsidP="00653E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8397A0" w14:textId="77777777" w:rsidR="00CE4B8B" w:rsidRDefault="00CE4B8B" w:rsidP="00653E32">
      <w:r>
        <w:separator/>
      </w:r>
    </w:p>
  </w:footnote>
  <w:footnote w:type="continuationSeparator" w:id="0">
    <w:p w14:paraId="5320CF56" w14:textId="77777777" w:rsidR="00CE4B8B" w:rsidRDefault="00CE4B8B" w:rsidP="00653E3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88924558"/>
    <w:multiLevelType w:val="multilevel"/>
    <w:tmpl w:val="88924558"/>
    <w:lvl w:ilvl="0">
      <w:start w:val="1"/>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 w15:restartNumberingAfterBreak="0">
    <w:nsid w:val="36E826CE"/>
    <w:multiLevelType w:val="multilevel"/>
    <w:tmpl w:val="897E2A8C"/>
    <w:lvl w:ilvl="0">
      <w:start w:val="1"/>
      <w:numFmt w:val="bullet"/>
      <w:lvlText w:val=""/>
      <w:lvlJc w:val="left"/>
      <w:pPr>
        <w:tabs>
          <w:tab w:val="left" w:pos="1129"/>
        </w:tabs>
        <w:ind w:left="1129" w:hanging="420"/>
      </w:pPr>
      <w:rPr>
        <w:rFonts w:ascii="Wingdings" w:hAnsi="Wingdings" w:hint="default"/>
        <w:sz w:val="15"/>
        <w:szCs w:val="15"/>
      </w:rPr>
    </w:lvl>
    <w:lvl w:ilvl="1">
      <w:start w:val="1"/>
      <w:numFmt w:val="bullet"/>
      <w:lvlText w:val=""/>
      <w:lvlJc w:val="left"/>
      <w:pPr>
        <w:tabs>
          <w:tab w:val="left" w:pos="1549"/>
        </w:tabs>
        <w:ind w:left="1549" w:hanging="420"/>
      </w:pPr>
      <w:rPr>
        <w:rFonts w:ascii="Wingdings" w:hAnsi="Wingdings" w:hint="default"/>
      </w:rPr>
    </w:lvl>
    <w:lvl w:ilvl="2">
      <w:start w:val="1"/>
      <w:numFmt w:val="bullet"/>
      <w:lvlText w:val=""/>
      <w:lvlJc w:val="left"/>
      <w:pPr>
        <w:tabs>
          <w:tab w:val="left" w:pos="1969"/>
        </w:tabs>
        <w:ind w:left="1969" w:hanging="420"/>
      </w:pPr>
      <w:rPr>
        <w:rFonts w:ascii="Wingdings" w:hAnsi="Wingdings" w:hint="default"/>
      </w:rPr>
    </w:lvl>
    <w:lvl w:ilvl="3">
      <w:start w:val="1"/>
      <w:numFmt w:val="bullet"/>
      <w:lvlText w:val=""/>
      <w:lvlJc w:val="left"/>
      <w:pPr>
        <w:tabs>
          <w:tab w:val="left" w:pos="2389"/>
        </w:tabs>
        <w:ind w:left="2389" w:hanging="420"/>
      </w:pPr>
      <w:rPr>
        <w:rFonts w:ascii="Wingdings" w:hAnsi="Wingdings" w:hint="default"/>
      </w:rPr>
    </w:lvl>
    <w:lvl w:ilvl="4">
      <w:start w:val="1"/>
      <w:numFmt w:val="bullet"/>
      <w:lvlText w:val=""/>
      <w:lvlJc w:val="left"/>
      <w:pPr>
        <w:tabs>
          <w:tab w:val="left" w:pos="2809"/>
        </w:tabs>
        <w:ind w:left="2809" w:hanging="420"/>
      </w:pPr>
      <w:rPr>
        <w:rFonts w:ascii="Wingdings" w:hAnsi="Wingdings" w:hint="default"/>
      </w:rPr>
    </w:lvl>
    <w:lvl w:ilvl="5">
      <w:start w:val="1"/>
      <w:numFmt w:val="bullet"/>
      <w:lvlText w:val=""/>
      <w:lvlJc w:val="left"/>
      <w:pPr>
        <w:tabs>
          <w:tab w:val="left" w:pos="3229"/>
        </w:tabs>
        <w:ind w:left="3229" w:hanging="420"/>
      </w:pPr>
      <w:rPr>
        <w:rFonts w:ascii="Wingdings" w:hAnsi="Wingdings" w:hint="default"/>
      </w:rPr>
    </w:lvl>
    <w:lvl w:ilvl="6">
      <w:start w:val="1"/>
      <w:numFmt w:val="bullet"/>
      <w:lvlText w:val=""/>
      <w:lvlJc w:val="left"/>
      <w:pPr>
        <w:tabs>
          <w:tab w:val="left" w:pos="3649"/>
        </w:tabs>
        <w:ind w:left="3649" w:hanging="420"/>
      </w:pPr>
      <w:rPr>
        <w:rFonts w:ascii="Wingdings" w:hAnsi="Wingdings" w:hint="default"/>
      </w:rPr>
    </w:lvl>
    <w:lvl w:ilvl="7">
      <w:start w:val="1"/>
      <w:numFmt w:val="bullet"/>
      <w:lvlText w:val=""/>
      <w:lvlJc w:val="left"/>
      <w:pPr>
        <w:tabs>
          <w:tab w:val="left" w:pos="4069"/>
        </w:tabs>
        <w:ind w:left="4069" w:hanging="420"/>
      </w:pPr>
      <w:rPr>
        <w:rFonts w:ascii="Wingdings" w:hAnsi="Wingdings" w:hint="default"/>
      </w:rPr>
    </w:lvl>
    <w:lvl w:ilvl="8">
      <w:start w:val="1"/>
      <w:numFmt w:val="bullet"/>
      <w:lvlText w:val=""/>
      <w:lvlJc w:val="left"/>
      <w:pPr>
        <w:tabs>
          <w:tab w:val="left" w:pos="4489"/>
        </w:tabs>
        <w:ind w:left="4489" w:hanging="420"/>
      </w:pPr>
      <w:rPr>
        <w:rFonts w:ascii="Wingdings" w:hAnsi="Wingdings" w:hint="default"/>
      </w:rPr>
    </w:lvl>
  </w:abstractNum>
  <w:num w:numId="1">
    <w:abstractNumId w:val="1"/>
  </w:num>
  <w:num w:numId="2">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dmin">
    <w15:presenceInfo w15:providerId="None" w15:userId="Adm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3E32"/>
    <w:rsid w:val="00004E25"/>
    <w:rsid w:val="000105E0"/>
    <w:rsid w:val="00025D09"/>
    <w:rsid w:val="00033296"/>
    <w:rsid w:val="00035DE2"/>
    <w:rsid w:val="0003622E"/>
    <w:rsid w:val="000413F3"/>
    <w:rsid w:val="0007015A"/>
    <w:rsid w:val="00081CF3"/>
    <w:rsid w:val="00084AFB"/>
    <w:rsid w:val="00086BBC"/>
    <w:rsid w:val="00090E8D"/>
    <w:rsid w:val="000B7DBC"/>
    <w:rsid w:val="000C2F3E"/>
    <w:rsid w:val="000C30D8"/>
    <w:rsid w:val="000C5850"/>
    <w:rsid w:val="000D1887"/>
    <w:rsid w:val="000E51B6"/>
    <w:rsid w:val="000E7A14"/>
    <w:rsid w:val="000F6412"/>
    <w:rsid w:val="0010353C"/>
    <w:rsid w:val="00111712"/>
    <w:rsid w:val="00111BA8"/>
    <w:rsid w:val="00113B21"/>
    <w:rsid w:val="00121DCE"/>
    <w:rsid w:val="00135265"/>
    <w:rsid w:val="00164F50"/>
    <w:rsid w:val="00171026"/>
    <w:rsid w:val="0017335C"/>
    <w:rsid w:val="00173BFD"/>
    <w:rsid w:val="001849F9"/>
    <w:rsid w:val="00192DF7"/>
    <w:rsid w:val="001969CC"/>
    <w:rsid w:val="001B5D05"/>
    <w:rsid w:val="001B7A44"/>
    <w:rsid w:val="001C575E"/>
    <w:rsid w:val="001C6B3A"/>
    <w:rsid w:val="001C738B"/>
    <w:rsid w:val="001D1126"/>
    <w:rsid w:val="001D57A2"/>
    <w:rsid w:val="001E3D65"/>
    <w:rsid w:val="002036DB"/>
    <w:rsid w:val="0020403F"/>
    <w:rsid w:val="00205FF6"/>
    <w:rsid w:val="00206AFD"/>
    <w:rsid w:val="00207D0F"/>
    <w:rsid w:val="002216B3"/>
    <w:rsid w:val="0022327A"/>
    <w:rsid w:val="00225072"/>
    <w:rsid w:val="00227DAF"/>
    <w:rsid w:val="002313FE"/>
    <w:rsid w:val="0023387A"/>
    <w:rsid w:val="0024225D"/>
    <w:rsid w:val="002649E5"/>
    <w:rsid w:val="002652FE"/>
    <w:rsid w:val="00266363"/>
    <w:rsid w:val="00266EF2"/>
    <w:rsid w:val="0027347C"/>
    <w:rsid w:val="002917E1"/>
    <w:rsid w:val="002922D8"/>
    <w:rsid w:val="0029286C"/>
    <w:rsid w:val="002933B2"/>
    <w:rsid w:val="002B6B84"/>
    <w:rsid w:val="002C1BFF"/>
    <w:rsid w:val="002C1DAF"/>
    <w:rsid w:val="002D7418"/>
    <w:rsid w:val="002F41E8"/>
    <w:rsid w:val="003010B3"/>
    <w:rsid w:val="00310268"/>
    <w:rsid w:val="003116D5"/>
    <w:rsid w:val="00314A64"/>
    <w:rsid w:val="00320BD4"/>
    <w:rsid w:val="00331015"/>
    <w:rsid w:val="00340F34"/>
    <w:rsid w:val="00341787"/>
    <w:rsid w:val="003710D8"/>
    <w:rsid w:val="00372502"/>
    <w:rsid w:val="003744FC"/>
    <w:rsid w:val="00392B42"/>
    <w:rsid w:val="00393FD7"/>
    <w:rsid w:val="00394CC9"/>
    <w:rsid w:val="003A1C38"/>
    <w:rsid w:val="003B1CD0"/>
    <w:rsid w:val="003B3201"/>
    <w:rsid w:val="003B664E"/>
    <w:rsid w:val="003C6BF6"/>
    <w:rsid w:val="003D44F0"/>
    <w:rsid w:val="003E3903"/>
    <w:rsid w:val="003F7671"/>
    <w:rsid w:val="004008F4"/>
    <w:rsid w:val="00403A04"/>
    <w:rsid w:val="00403DC4"/>
    <w:rsid w:val="00404E6B"/>
    <w:rsid w:val="00406544"/>
    <w:rsid w:val="00406E24"/>
    <w:rsid w:val="004171A5"/>
    <w:rsid w:val="004228F1"/>
    <w:rsid w:val="00434352"/>
    <w:rsid w:val="00435CB1"/>
    <w:rsid w:val="00441A77"/>
    <w:rsid w:val="00441DAB"/>
    <w:rsid w:val="00442382"/>
    <w:rsid w:val="00443182"/>
    <w:rsid w:val="0044455B"/>
    <w:rsid w:val="00452865"/>
    <w:rsid w:val="00453604"/>
    <w:rsid w:val="00454A97"/>
    <w:rsid w:val="00472083"/>
    <w:rsid w:val="004726D1"/>
    <w:rsid w:val="00477D72"/>
    <w:rsid w:val="004914ED"/>
    <w:rsid w:val="00496C45"/>
    <w:rsid w:val="00497684"/>
    <w:rsid w:val="004A0834"/>
    <w:rsid w:val="004A2F0B"/>
    <w:rsid w:val="004B181E"/>
    <w:rsid w:val="004D2A8C"/>
    <w:rsid w:val="004E2B41"/>
    <w:rsid w:val="004E4491"/>
    <w:rsid w:val="004F12D3"/>
    <w:rsid w:val="004F7210"/>
    <w:rsid w:val="005202F1"/>
    <w:rsid w:val="00525ABC"/>
    <w:rsid w:val="00533F6F"/>
    <w:rsid w:val="0053589B"/>
    <w:rsid w:val="00537B6E"/>
    <w:rsid w:val="005443AA"/>
    <w:rsid w:val="00551156"/>
    <w:rsid w:val="00553746"/>
    <w:rsid w:val="005578A3"/>
    <w:rsid w:val="00560986"/>
    <w:rsid w:val="00566312"/>
    <w:rsid w:val="00566DF3"/>
    <w:rsid w:val="00567AD8"/>
    <w:rsid w:val="00585E1E"/>
    <w:rsid w:val="00591895"/>
    <w:rsid w:val="005A1A0B"/>
    <w:rsid w:val="005A3152"/>
    <w:rsid w:val="005C063E"/>
    <w:rsid w:val="005C0A56"/>
    <w:rsid w:val="005C1460"/>
    <w:rsid w:val="005C2FBB"/>
    <w:rsid w:val="005D4361"/>
    <w:rsid w:val="005D4A68"/>
    <w:rsid w:val="005D7D52"/>
    <w:rsid w:val="005E0139"/>
    <w:rsid w:val="005E247C"/>
    <w:rsid w:val="005E38FD"/>
    <w:rsid w:val="005E3A05"/>
    <w:rsid w:val="005E486F"/>
    <w:rsid w:val="005F52C3"/>
    <w:rsid w:val="0060029D"/>
    <w:rsid w:val="00600547"/>
    <w:rsid w:val="0060515C"/>
    <w:rsid w:val="00626DF7"/>
    <w:rsid w:val="00633587"/>
    <w:rsid w:val="0063370F"/>
    <w:rsid w:val="0065049D"/>
    <w:rsid w:val="006515D6"/>
    <w:rsid w:val="00653E32"/>
    <w:rsid w:val="00664916"/>
    <w:rsid w:val="00665344"/>
    <w:rsid w:val="0066721C"/>
    <w:rsid w:val="00675B8A"/>
    <w:rsid w:val="00676AD4"/>
    <w:rsid w:val="006843DC"/>
    <w:rsid w:val="00687452"/>
    <w:rsid w:val="00687CCC"/>
    <w:rsid w:val="00695D3D"/>
    <w:rsid w:val="00695DDB"/>
    <w:rsid w:val="006A63E5"/>
    <w:rsid w:val="006A7933"/>
    <w:rsid w:val="006B6F05"/>
    <w:rsid w:val="006D1993"/>
    <w:rsid w:val="006D7F8E"/>
    <w:rsid w:val="006E5B75"/>
    <w:rsid w:val="006F1450"/>
    <w:rsid w:val="006F15DF"/>
    <w:rsid w:val="00705FAD"/>
    <w:rsid w:val="007109F1"/>
    <w:rsid w:val="00711F84"/>
    <w:rsid w:val="00715686"/>
    <w:rsid w:val="00715C5E"/>
    <w:rsid w:val="00716DC7"/>
    <w:rsid w:val="00717F11"/>
    <w:rsid w:val="00730EBC"/>
    <w:rsid w:val="007322B4"/>
    <w:rsid w:val="00733ADD"/>
    <w:rsid w:val="00733FCE"/>
    <w:rsid w:val="00743753"/>
    <w:rsid w:val="00747C4D"/>
    <w:rsid w:val="007523CF"/>
    <w:rsid w:val="0075738D"/>
    <w:rsid w:val="00761A68"/>
    <w:rsid w:val="00763E38"/>
    <w:rsid w:val="00772498"/>
    <w:rsid w:val="00773EFF"/>
    <w:rsid w:val="00777A2C"/>
    <w:rsid w:val="00794F82"/>
    <w:rsid w:val="007A0AD5"/>
    <w:rsid w:val="007A5752"/>
    <w:rsid w:val="007B1572"/>
    <w:rsid w:val="007B2CAC"/>
    <w:rsid w:val="007B7732"/>
    <w:rsid w:val="007C29A8"/>
    <w:rsid w:val="007C7606"/>
    <w:rsid w:val="007E493A"/>
    <w:rsid w:val="007E590B"/>
    <w:rsid w:val="00801F88"/>
    <w:rsid w:val="00812068"/>
    <w:rsid w:val="00813798"/>
    <w:rsid w:val="0081546E"/>
    <w:rsid w:val="008307B9"/>
    <w:rsid w:val="00830A3A"/>
    <w:rsid w:val="00861793"/>
    <w:rsid w:val="00862001"/>
    <w:rsid w:val="00862ED6"/>
    <w:rsid w:val="00864D9A"/>
    <w:rsid w:val="0087149E"/>
    <w:rsid w:val="008767CF"/>
    <w:rsid w:val="008777DB"/>
    <w:rsid w:val="0088440C"/>
    <w:rsid w:val="00884CF2"/>
    <w:rsid w:val="008A1EE8"/>
    <w:rsid w:val="008A5573"/>
    <w:rsid w:val="008B284E"/>
    <w:rsid w:val="008C5407"/>
    <w:rsid w:val="008C5BD2"/>
    <w:rsid w:val="008D08BE"/>
    <w:rsid w:val="008D1C19"/>
    <w:rsid w:val="008E1D9A"/>
    <w:rsid w:val="008E2358"/>
    <w:rsid w:val="008E749B"/>
    <w:rsid w:val="00901293"/>
    <w:rsid w:val="00903639"/>
    <w:rsid w:val="009100EE"/>
    <w:rsid w:val="00910690"/>
    <w:rsid w:val="00911AEB"/>
    <w:rsid w:val="009178C3"/>
    <w:rsid w:val="009243B8"/>
    <w:rsid w:val="0093212C"/>
    <w:rsid w:val="009344FD"/>
    <w:rsid w:val="009378D9"/>
    <w:rsid w:val="00942A38"/>
    <w:rsid w:val="00954291"/>
    <w:rsid w:val="00955047"/>
    <w:rsid w:val="009570FB"/>
    <w:rsid w:val="009702A2"/>
    <w:rsid w:val="00977326"/>
    <w:rsid w:val="00977C80"/>
    <w:rsid w:val="00980303"/>
    <w:rsid w:val="009827D9"/>
    <w:rsid w:val="00982804"/>
    <w:rsid w:val="00986B27"/>
    <w:rsid w:val="009902AA"/>
    <w:rsid w:val="009A37F9"/>
    <w:rsid w:val="009B32CE"/>
    <w:rsid w:val="009D6EB9"/>
    <w:rsid w:val="009E45D3"/>
    <w:rsid w:val="009E67E4"/>
    <w:rsid w:val="009F0345"/>
    <w:rsid w:val="009F08C0"/>
    <w:rsid w:val="009F1E9E"/>
    <w:rsid w:val="009F3C57"/>
    <w:rsid w:val="00A0632A"/>
    <w:rsid w:val="00A274A9"/>
    <w:rsid w:val="00A27F5C"/>
    <w:rsid w:val="00A44319"/>
    <w:rsid w:val="00A509A6"/>
    <w:rsid w:val="00A535AC"/>
    <w:rsid w:val="00A63185"/>
    <w:rsid w:val="00A651E3"/>
    <w:rsid w:val="00A65575"/>
    <w:rsid w:val="00A72FAC"/>
    <w:rsid w:val="00A743B7"/>
    <w:rsid w:val="00A760AE"/>
    <w:rsid w:val="00A77653"/>
    <w:rsid w:val="00A9504F"/>
    <w:rsid w:val="00A96568"/>
    <w:rsid w:val="00AA5806"/>
    <w:rsid w:val="00AB1BB8"/>
    <w:rsid w:val="00AB3063"/>
    <w:rsid w:val="00AC193D"/>
    <w:rsid w:val="00AC32C4"/>
    <w:rsid w:val="00AC7C86"/>
    <w:rsid w:val="00AD16EC"/>
    <w:rsid w:val="00AD6A26"/>
    <w:rsid w:val="00AE0442"/>
    <w:rsid w:val="00AE530B"/>
    <w:rsid w:val="00AF65E8"/>
    <w:rsid w:val="00B055EB"/>
    <w:rsid w:val="00B20577"/>
    <w:rsid w:val="00B211B6"/>
    <w:rsid w:val="00B413EA"/>
    <w:rsid w:val="00B43280"/>
    <w:rsid w:val="00B46DB5"/>
    <w:rsid w:val="00B50A88"/>
    <w:rsid w:val="00B6075F"/>
    <w:rsid w:val="00B7172B"/>
    <w:rsid w:val="00B77F80"/>
    <w:rsid w:val="00B821F0"/>
    <w:rsid w:val="00B84BA5"/>
    <w:rsid w:val="00B90B8B"/>
    <w:rsid w:val="00BA0A01"/>
    <w:rsid w:val="00BC4AC7"/>
    <w:rsid w:val="00BC4C31"/>
    <w:rsid w:val="00BD59CC"/>
    <w:rsid w:val="00BF0B48"/>
    <w:rsid w:val="00BF1DBE"/>
    <w:rsid w:val="00BF3D45"/>
    <w:rsid w:val="00BF6C40"/>
    <w:rsid w:val="00C018FB"/>
    <w:rsid w:val="00C032F4"/>
    <w:rsid w:val="00C10278"/>
    <w:rsid w:val="00C1509C"/>
    <w:rsid w:val="00C151BA"/>
    <w:rsid w:val="00C214D8"/>
    <w:rsid w:val="00C21593"/>
    <w:rsid w:val="00C238C0"/>
    <w:rsid w:val="00C24E2A"/>
    <w:rsid w:val="00C2524B"/>
    <w:rsid w:val="00C31B6C"/>
    <w:rsid w:val="00C334D1"/>
    <w:rsid w:val="00C40D23"/>
    <w:rsid w:val="00C4485D"/>
    <w:rsid w:val="00C524E8"/>
    <w:rsid w:val="00C555B4"/>
    <w:rsid w:val="00C57914"/>
    <w:rsid w:val="00C6361C"/>
    <w:rsid w:val="00C63A06"/>
    <w:rsid w:val="00C77A57"/>
    <w:rsid w:val="00C82072"/>
    <w:rsid w:val="00C846E8"/>
    <w:rsid w:val="00C92F5B"/>
    <w:rsid w:val="00C9465D"/>
    <w:rsid w:val="00C964F0"/>
    <w:rsid w:val="00CA0F93"/>
    <w:rsid w:val="00CA3B03"/>
    <w:rsid w:val="00CA597D"/>
    <w:rsid w:val="00CB3DA1"/>
    <w:rsid w:val="00CB466F"/>
    <w:rsid w:val="00CB7E73"/>
    <w:rsid w:val="00CC14A2"/>
    <w:rsid w:val="00CC5E72"/>
    <w:rsid w:val="00CC7160"/>
    <w:rsid w:val="00CD75DE"/>
    <w:rsid w:val="00CE4B8B"/>
    <w:rsid w:val="00D013CF"/>
    <w:rsid w:val="00D02607"/>
    <w:rsid w:val="00D07723"/>
    <w:rsid w:val="00D1023B"/>
    <w:rsid w:val="00D1505D"/>
    <w:rsid w:val="00D16093"/>
    <w:rsid w:val="00D26101"/>
    <w:rsid w:val="00D347C1"/>
    <w:rsid w:val="00D500A7"/>
    <w:rsid w:val="00D501A5"/>
    <w:rsid w:val="00D53383"/>
    <w:rsid w:val="00D67162"/>
    <w:rsid w:val="00D71E05"/>
    <w:rsid w:val="00D778C1"/>
    <w:rsid w:val="00D809A7"/>
    <w:rsid w:val="00DA674D"/>
    <w:rsid w:val="00DA6D13"/>
    <w:rsid w:val="00DB2E15"/>
    <w:rsid w:val="00DB45CF"/>
    <w:rsid w:val="00DB5D02"/>
    <w:rsid w:val="00DB5F3F"/>
    <w:rsid w:val="00DC0161"/>
    <w:rsid w:val="00DC1560"/>
    <w:rsid w:val="00DE446D"/>
    <w:rsid w:val="00DE5E97"/>
    <w:rsid w:val="00DE645F"/>
    <w:rsid w:val="00DF03B1"/>
    <w:rsid w:val="00DF270D"/>
    <w:rsid w:val="00DF4A8A"/>
    <w:rsid w:val="00E004F1"/>
    <w:rsid w:val="00E05087"/>
    <w:rsid w:val="00E10E3F"/>
    <w:rsid w:val="00E2261F"/>
    <w:rsid w:val="00E22ABC"/>
    <w:rsid w:val="00E439C4"/>
    <w:rsid w:val="00E45ED4"/>
    <w:rsid w:val="00E51D35"/>
    <w:rsid w:val="00E53A5D"/>
    <w:rsid w:val="00E643DA"/>
    <w:rsid w:val="00E666C6"/>
    <w:rsid w:val="00E71129"/>
    <w:rsid w:val="00E77EAB"/>
    <w:rsid w:val="00E82DED"/>
    <w:rsid w:val="00E8480C"/>
    <w:rsid w:val="00E86614"/>
    <w:rsid w:val="00EA43F7"/>
    <w:rsid w:val="00EC1703"/>
    <w:rsid w:val="00EC60A2"/>
    <w:rsid w:val="00EC7AAC"/>
    <w:rsid w:val="00EE3D60"/>
    <w:rsid w:val="00EF676F"/>
    <w:rsid w:val="00EF7B52"/>
    <w:rsid w:val="00F071EE"/>
    <w:rsid w:val="00F16606"/>
    <w:rsid w:val="00F20BFF"/>
    <w:rsid w:val="00F2774D"/>
    <w:rsid w:val="00F37637"/>
    <w:rsid w:val="00F4060C"/>
    <w:rsid w:val="00F420BC"/>
    <w:rsid w:val="00F443C7"/>
    <w:rsid w:val="00F4591F"/>
    <w:rsid w:val="00F512F0"/>
    <w:rsid w:val="00F54256"/>
    <w:rsid w:val="00F555FB"/>
    <w:rsid w:val="00F55E0C"/>
    <w:rsid w:val="00F60516"/>
    <w:rsid w:val="00F60C7D"/>
    <w:rsid w:val="00F6227A"/>
    <w:rsid w:val="00F72A17"/>
    <w:rsid w:val="00F9099B"/>
    <w:rsid w:val="00FA7DFE"/>
    <w:rsid w:val="00FB0E61"/>
    <w:rsid w:val="00FC7230"/>
    <w:rsid w:val="00FC775C"/>
    <w:rsid w:val="00FD1EDC"/>
    <w:rsid w:val="00FD2840"/>
    <w:rsid w:val="00FD4E38"/>
    <w:rsid w:val="00FD5468"/>
    <w:rsid w:val="00FE1017"/>
    <w:rsid w:val="00FE3C89"/>
    <w:rsid w:val="00FE496E"/>
    <w:rsid w:val="00FE4E06"/>
    <w:rsid w:val="00FF4A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2B716C"/>
  <w15:docId w15:val="{105C2252-D7EF-4832-BB0E-14850AE64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53E32"/>
    <w:pPr>
      <w:widowControl w:val="0"/>
      <w:jc w:val="both"/>
    </w:pPr>
    <w:rPr>
      <w:rFonts w:ascii="Times New Roman" w:hAnsi="Times New Roma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basedOn w:val="a"/>
    <w:link w:val="Char"/>
    <w:semiHidden/>
    <w:qFormat/>
    <w:rsid w:val="00653E32"/>
    <w:pPr>
      <w:snapToGrid w:val="0"/>
      <w:jc w:val="left"/>
    </w:pPr>
    <w:rPr>
      <w:sz w:val="18"/>
      <w:szCs w:val="18"/>
    </w:rPr>
  </w:style>
  <w:style w:type="character" w:customStyle="1" w:styleId="Char">
    <w:name w:val="脚注文本 Char"/>
    <w:basedOn w:val="a0"/>
    <w:link w:val="a3"/>
    <w:semiHidden/>
    <w:rsid w:val="00653E32"/>
    <w:rPr>
      <w:rFonts w:ascii="Times New Roman" w:hAnsi="Times New Roman"/>
      <w:sz w:val="18"/>
      <w:szCs w:val="18"/>
    </w:rPr>
  </w:style>
  <w:style w:type="character" w:styleId="a4">
    <w:name w:val="footnote reference"/>
    <w:semiHidden/>
    <w:qFormat/>
    <w:rsid w:val="00653E32"/>
    <w:rPr>
      <w:vertAlign w:val="superscript"/>
    </w:rPr>
  </w:style>
  <w:style w:type="paragraph" w:styleId="a5">
    <w:name w:val="Balloon Text"/>
    <w:basedOn w:val="a"/>
    <w:link w:val="Char0"/>
    <w:uiPriority w:val="99"/>
    <w:semiHidden/>
    <w:unhideWhenUsed/>
    <w:rsid w:val="00653E32"/>
    <w:rPr>
      <w:sz w:val="18"/>
      <w:szCs w:val="18"/>
    </w:rPr>
  </w:style>
  <w:style w:type="character" w:customStyle="1" w:styleId="Char0">
    <w:name w:val="批注框文本 Char"/>
    <w:basedOn w:val="a0"/>
    <w:link w:val="a5"/>
    <w:uiPriority w:val="99"/>
    <w:semiHidden/>
    <w:rsid w:val="00653E32"/>
    <w:rPr>
      <w:rFonts w:ascii="Times New Roman" w:hAnsi="Times New Roman"/>
      <w:sz w:val="18"/>
      <w:szCs w:val="18"/>
    </w:rPr>
  </w:style>
  <w:style w:type="paragraph" w:styleId="a6">
    <w:name w:val="header"/>
    <w:basedOn w:val="a"/>
    <w:link w:val="Char1"/>
    <w:uiPriority w:val="99"/>
    <w:unhideWhenUsed/>
    <w:rsid w:val="008A5573"/>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6"/>
    <w:uiPriority w:val="99"/>
    <w:rsid w:val="008A5573"/>
    <w:rPr>
      <w:rFonts w:ascii="Times New Roman" w:hAnsi="Times New Roman"/>
      <w:sz w:val="18"/>
      <w:szCs w:val="18"/>
    </w:rPr>
  </w:style>
  <w:style w:type="paragraph" w:styleId="a7">
    <w:name w:val="footer"/>
    <w:basedOn w:val="a"/>
    <w:link w:val="Char2"/>
    <w:uiPriority w:val="99"/>
    <w:unhideWhenUsed/>
    <w:rsid w:val="008A5573"/>
    <w:pPr>
      <w:tabs>
        <w:tab w:val="center" w:pos="4153"/>
        <w:tab w:val="right" w:pos="8306"/>
      </w:tabs>
      <w:snapToGrid w:val="0"/>
      <w:jc w:val="left"/>
    </w:pPr>
    <w:rPr>
      <w:sz w:val="18"/>
      <w:szCs w:val="18"/>
    </w:rPr>
  </w:style>
  <w:style w:type="character" w:customStyle="1" w:styleId="Char2">
    <w:name w:val="页脚 Char"/>
    <w:basedOn w:val="a0"/>
    <w:link w:val="a7"/>
    <w:uiPriority w:val="99"/>
    <w:rsid w:val="008A5573"/>
    <w:rPr>
      <w:rFonts w:ascii="Times New Roman" w:hAnsi="Times New Roman"/>
      <w:sz w:val="18"/>
      <w:szCs w:val="18"/>
    </w:rPr>
  </w:style>
  <w:style w:type="character" w:styleId="a8">
    <w:name w:val="annotation reference"/>
    <w:basedOn w:val="a0"/>
    <w:uiPriority w:val="99"/>
    <w:semiHidden/>
    <w:unhideWhenUsed/>
    <w:rsid w:val="00560986"/>
    <w:rPr>
      <w:sz w:val="21"/>
      <w:szCs w:val="21"/>
    </w:rPr>
  </w:style>
  <w:style w:type="paragraph" w:styleId="a9">
    <w:name w:val="annotation text"/>
    <w:basedOn w:val="a"/>
    <w:link w:val="Char3"/>
    <w:uiPriority w:val="99"/>
    <w:semiHidden/>
    <w:unhideWhenUsed/>
    <w:rsid w:val="00560986"/>
    <w:pPr>
      <w:autoSpaceDE w:val="0"/>
      <w:autoSpaceDN w:val="0"/>
      <w:adjustRightInd w:val="0"/>
      <w:spacing w:line="360" w:lineRule="auto"/>
      <w:ind w:firstLineChars="205" w:firstLine="430"/>
      <w:jc w:val="left"/>
    </w:pPr>
    <w:rPr>
      <w:rFonts w:cs="宋体"/>
      <w:kern w:val="0"/>
      <w:szCs w:val="21"/>
    </w:rPr>
  </w:style>
  <w:style w:type="character" w:customStyle="1" w:styleId="Char3">
    <w:name w:val="批注文字 Char"/>
    <w:basedOn w:val="a0"/>
    <w:link w:val="a9"/>
    <w:uiPriority w:val="99"/>
    <w:semiHidden/>
    <w:rsid w:val="00560986"/>
    <w:rPr>
      <w:rFonts w:ascii="Times New Roman" w:hAnsi="Times New Roman" w:cs="宋体"/>
      <w:kern w:val="0"/>
      <w:szCs w:val="21"/>
    </w:rPr>
  </w:style>
  <w:style w:type="paragraph" w:styleId="aa">
    <w:name w:val="annotation subject"/>
    <w:basedOn w:val="a9"/>
    <w:next w:val="a9"/>
    <w:link w:val="Char4"/>
    <w:uiPriority w:val="99"/>
    <w:semiHidden/>
    <w:unhideWhenUsed/>
    <w:rsid w:val="0060029D"/>
    <w:pPr>
      <w:autoSpaceDE/>
      <w:autoSpaceDN/>
      <w:adjustRightInd/>
      <w:spacing w:line="240" w:lineRule="auto"/>
      <w:ind w:firstLineChars="0" w:firstLine="0"/>
    </w:pPr>
    <w:rPr>
      <w:rFonts w:cstheme="minorBidi"/>
      <w:b/>
      <w:bCs/>
      <w:kern w:val="2"/>
      <w:szCs w:val="22"/>
    </w:rPr>
  </w:style>
  <w:style w:type="character" w:customStyle="1" w:styleId="Char4">
    <w:name w:val="批注主题 Char"/>
    <w:basedOn w:val="Char3"/>
    <w:link w:val="aa"/>
    <w:uiPriority w:val="99"/>
    <w:semiHidden/>
    <w:rsid w:val="0060029D"/>
    <w:rPr>
      <w:rFonts w:ascii="Times New Roman" w:hAnsi="Times New Roman" w:cs="宋体"/>
      <w:b/>
      <w:bCs/>
      <w:kern w:val="0"/>
      <w:szCs w:val="21"/>
    </w:rPr>
  </w:style>
  <w:style w:type="paragraph" w:styleId="ab">
    <w:name w:val="List Paragraph"/>
    <w:basedOn w:val="a"/>
    <w:uiPriority w:val="34"/>
    <w:qFormat/>
    <w:rsid w:val="006515D6"/>
    <w:pPr>
      <w:ind w:firstLineChars="200" w:firstLine="420"/>
    </w:pPr>
  </w:style>
  <w:style w:type="character" w:styleId="ac">
    <w:name w:val="Placeholder Text"/>
    <w:basedOn w:val="a0"/>
    <w:uiPriority w:val="99"/>
    <w:semiHidden/>
    <w:rsid w:val="006515D6"/>
    <w:rPr>
      <w:color w:val="808080"/>
    </w:rPr>
  </w:style>
  <w:style w:type="table" w:styleId="ad">
    <w:name w:val="Table Grid"/>
    <w:basedOn w:val="a1"/>
    <w:uiPriority w:val="59"/>
    <w:rsid w:val="007E59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e">
    <w:name w:val="参考文献"/>
    <w:basedOn w:val="a"/>
    <w:link w:val="af"/>
    <w:qFormat/>
    <w:rsid w:val="00C92F5B"/>
    <w:pPr>
      <w:tabs>
        <w:tab w:val="left" w:pos="0"/>
      </w:tabs>
      <w:autoSpaceDE w:val="0"/>
      <w:autoSpaceDN w:val="0"/>
      <w:adjustRightInd w:val="0"/>
      <w:spacing w:line="360" w:lineRule="auto"/>
      <w:ind w:left="420" w:hangingChars="200" w:hanging="420"/>
      <w:jc w:val="left"/>
    </w:pPr>
    <w:rPr>
      <w:rFonts w:cs="宋体"/>
      <w:kern w:val="0"/>
      <w:szCs w:val="21"/>
    </w:rPr>
  </w:style>
  <w:style w:type="character" w:customStyle="1" w:styleId="af">
    <w:name w:val="参考文献 字符"/>
    <w:basedOn w:val="a0"/>
    <w:link w:val="ae"/>
    <w:rsid w:val="00C92F5B"/>
    <w:rPr>
      <w:rFonts w:ascii="Times New Roman" w:hAnsi="Times New Roman" w:cs="宋体"/>
      <w:kern w:val="0"/>
      <w:szCs w:val="21"/>
    </w:rPr>
  </w:style>
  <w:style w:type="character" w:customStyle="1" w:styleId="MTEquationSection">
    <w:name w:val="MTEquationSection"/>
    <w:basedOn w:val="a0"/>
    <w:rsid w:val="00B90B8B"/>
    <w:rPr>
      <w:b/>
      <w:vanish/>
      <w:color w:val="FF0000"/>
      <w:sz w:val="28"/>
      <w:szCs w:val="28"/>
    </w:rPr>
  </w:style>
  <w:style w:type="paragraph" w:customStyle="1" w:styleId="MTDisplayEquation">
    <w:name w:val="MTDisplayEquation"/>
    <w:basedOn w:val="a"/>
    <w:link w:val="MTDisplayEquationChar"/>
    <w:rsid w:val="00B90B8B"/>
    <w:pPr>
      <w:tabs>
        <w:tab w:val="center" w:pos="4160"/>
        <w:tab w:val="right" w:pos="8300"/>
      </w:tabs>
      <w:spacing w:line="360" w:lineRule="auto"/>
      <w:jc w:val="center"/>
    </w:pPr>
    <w:rPr>
      <w:rFonts w:cs="Times New Roman"/>
      <w:szCs w:val="24"/>
    </w:rPr>
  </w:style>
  <w:style w:type="character" w:customStyle="1" w:styleId="MTDisplayEquationChar">
    <w:name w:val="MTDisplayEquation Char"/>
    <w:basedOn w:val="a0"/>
    <w:link w:val="MTDisplayEquation"/>
    <w:rsid w:val="00B90B8B"/>
    <w:rPr>
      <w:rFonts w:ascii="Times New Roman" w:hAnsi="Times New Roman" w:cs="Times New Roman"/>
      <w:szCs w:val="24"/>
    </w:rPr>
  </w:style>
  <w:style w:type="paragraph" w:styleId="af0">
    <w:name w:val="Revision"/>
    <w:hidden/>
    <w:uiPriority w:val="99"/>
    <w:semiHidden/>
    <w:rsid w:val="002313FE"/>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210515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__3.vsdx"/><Relationship Id="rId18" Type="http://schemas.openxmlformats.org/officeDocument/2006/relationships/image" Target="media/image8.png"/><Relationship Id="rId26" Type="http://schemas.openxmlformats.org/officeDocument/2006/relationships/image" Target="media/image13.wmf"/><Relationship Id="rId39" Type="http://schemas.openxmlformats.org/officeDocument/2006/relationships/oleObject" Target="embeddings/oleObject10.bin"/><Relationship Id="rId21" Type="http://schemas.openxmlformats.org/officeDocument/2006/relationships/oleObject" Target="embeddings/oleObject1.bin"/><Relationship Id="rId34" Type="http://schemas.openxmlformats.org/officeDocument/2006/relationships/image" Target="media/image17.wmf"/><Relationship Id="rId42" Type="http://schemas.openxmlformats.org/officeDocument/2006/relationships/image" Target="media/image21.w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oleObject" Target="embeddings/oleObject5.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__2.vsdx"/><Relationship Id="rId24" Type="http://schemas.openxmlformats.org/officeDocument/2006/relationships/image" Target="media/image12.wmf"/><Relationship Id="rId32" Type="http://schemas.openxmlformats.org/officeDocument/2006/relationships/image" Target="media/image16.wmf"/><Relationship Id="rId37" Type="http://schemas.openxmlformats.org/officeDocument/2006/relationships/oleObject" Target="embeddings/oleObject9.bin"/><Relationship Id="rId40" Type="http://schemas.openxmlformats.org/officeDocument/2006/relationships/image" Target="media/image20.wmf"/><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oleObject" Target="embeddings/oleObject2.bin"/><Relationship Id="rId28" Type="http://schemas.openxmlformats.org/officeDocument/2006/relationships/image" Target="media/image14.wmf"/><Relationship Id="rId36" Type="http://schemas.openxmlformats.org/officeDocument/2006/relationships/image" Target="media/image18.wmf"/><Relationship Id="rId10" Type="http://schemas.openxmlformats.org/officeDocument/2006/relationships/image" Target="media/image2.emf"/><Relationship Id="rId19" Type="http://schemas.openxmlformats.org/officeDocument/2006/relationships/image" Target="media/image9.png"/><Relationship Id="rId31" Type="http://schemas.openxmlformats.org/officeDocument/2006/relationships/oleObject" Target="embeddings/oleObject6.bin"/><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Visio___1.vsdx"/><Relationship Id="rId14" Type="http://schemas.openxmlformats.org/officeDocument/2006/relationships/image" Target="media/image4.png"/><Relationship Id="rId22" Type="http://schemas.openxmlformats.org/officeDocument/2006/relationships/image" Target="media/image11.wmf"/><Relationship Id="rId27" Type="http://schemas.openxmlformats.org/officeDocument/2006/relationships/oleObject" Target="embeddings/oleObject4.bin"/><Relationship Id="rId30" Type="http://schemas.openxmlformats.org/officeDocument/2006/relationships/image" Target="media/image15.wmf"/><Relationship Id="rId35" Type="http://schemas.openxmlformats.org/officeDocument/2006/relationships/oleObject" Target="embeddings/oleObject8.bin"/><Relationship Id="rId43" Type="http://schemas.openxmlformats.org/officeDocument/2006/relationships/oleObject" Target="embeddings/oleObject12.bin"/><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7.jpeg"/><Relationship Id="rId25" Type="http://schemas.openxmlformats.org/officeDocument/2006/relationships/oleObject" Target="embeddings/oleObject3.bin"/><Relationship Id="rId33" Type="http://schemas.openxmlformats.org/officeDocument/2006/relationships/oleObject" Target="embeddings/oleObject7.bin"/><Relationship Id="rId38" Type="http://schemas.openxmlformats.org/officeDocument/2006/relationships/image" Target="media/image19.wmf"/><Relationship Id="rId46" Type="http://schemas.openxmlformats.org/officeDocument/2006/relationships/theme" Target="theme/theme1.xml"/><Relationship Id="rId20" Type="http://schemas.openxmlformats.org/officeDocument/2006/relationships/image" Target="media/image10.wmf"/><Relationship Id="rId41" Type="http://schemas.openxmlformats.org/officeDocument/2006/relationships/oleObject" Target="embeddings/oleObject11.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F7FCB6-550D-4127-B7AE-9AE88587CB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4341</Words>
  <Characters>24744</Characters>
  <Application>Microsoft Office Word</Application>
  <DocSecurity>0</DocSecurity>
  <Lines>206</Lines>
  <Paragraphs>58</Paragraphs>
  <ScaleCrop>false</ScaleCrop>
  <Company>Company</Company>
  <LinksUpToDate>false</LinksUpToDate>
  <CharactersWithSpaces>29027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Admin</cp:lastModifiedBy>
  <cp:revision>2</cp:revision>
  <cp:lastPrinted>2020-08-19T16:16:00Z</cp:lastPrinted>
  <dcterms:created xsi:type="dcterms:W3CDTF">2021-01-27T09:41:00Z</dcterms:created>
  <dcterms:modified xsi:type="dcterms:W3CDTF">2021-01-27T09:41:00Z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